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theme/theme1.xml" ContentType="application/vnd.openxmlformats-officedocument.theme+xml"/>
  <Override PartName="/word/footer4.xml" ContentType="application/vnd.openxmlformats-officedocument.wordprocessingml.footer+xml"/>
  <Override PartName="/word/settings.xml" ContentType="application/vnd.openxmlformats-officedocument.wordprocessingml.setting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fonts/font29.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nts/font15.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28.odttf" ContentType="application/vnd.openxmlformats-officedocument.obfuscatedFont"/>
  <Override PartName="/word/fonts/font16.odttf" ContentType="application/vnd.openxmlformats-officedocument.obfuscatedFont"/>
  <Override PartName="/word/fonts/font1.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20.odttf" ContentType="application/vnd.openxmlformats-officedocument.obfuscatedFont"/>
  <Override PartName="/word/fonts/font3.odttf" ContentType="application/vnd.openxmlformats-officedocument.obfuscatedFont"/>
  <Override PartName="/word/fonts/font19.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oter5.xml" ContentType="application/vnd.openxmlformats-officedocument.wordprocessingml.footer+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document.xml" ContentType="application/vnd.openxmlformats-officedocument.wordprocessingml.document.main+xml"/>
  <Override PartName="/customXml/item1.xml" ContentType="application/xml"/>
  <Override PartName="/customXml/itemProps5.xml" ContentType="application/vnd.openxmlformats-officedocument.customXmlProperties+xml"/>
  <Override PartName="/customXml/itemProps1.xml" ContentType="application/vnd.openxmlformats-officedocument.customXmlProperties+xml"/>
  <Override PartName="/customXml/item2.xml" ContentType="application/xml"/>
  <Override PartName="/customXml/_rels/item5.xml.rels" ContentType="application/vnd.openxmlformats-package.relationships+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Override PartName="/customXml/item4.xml" ContentType="application/xml"/>
  <Override PartName="/customXml/itemProps4.xml" ContentType="application/vnd.openxmlformats-officedocument.customXmlProperties+xml"/>
  <Override PartName="/customXml/item5.xml" ContentType="applicatio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Times New Roman" w:hAnsi="Times New Roman"/>
        </w:rPr>
      </w:pPr>
      <w:r>
        <w:rPr>
          <w:rFonts w:ascii="Times New Roman" w:hAnsi="Times New Roman"/>
        </w:rPr>
        <mc:AlternateContent>
          <mc:Choice Requires="wpg">
            <w:drawing>
              <wp:anchor behindDoc="0" distT="0" distB="0" distL="0" distR="0" simplePos="0" locked="0" layoutInCell="0" allowOverlap="1" relativeHeight="2" wp14:anchorId="6BEA538D">
                <wp:simplePos x="0" y="0"/>
                <wp:positionH relativeFrom="page">
                  <wp:posOffset>428625</wp:posOffset>
                </wp:positionH>
                <wp:positionV relativeFrom="margin">
                  <wp:posOffset>-1170305</wp:posOffset>
                </wp:positionV>
                <wp:extent cx="228600" cy="10403205"/>
                <wp:effectExtent l="0" t="0" r="0" b="0"/>
                <wp:wrapNone/>
                <wp:docPr id="1" name="Group 1728545881"/>
                <a:graphic xmlns:a="http://schemas.openxmlformats.org/drawingml/2006/main">
                  <a:graphicData uri="http://schemas.microsoft.com/office/word/2010/wordprocessingGroup">
                    <wpg:wgp>
                      <wpg:cNvGrpSpPr/>
                      <wpg:grpSpPr>
                        <a:xfrm>
                          <a:off x="0" y="0"/>
                          <a:ext cx="228600" cy="10403280"/>
                          <a:chOff x="0" y="0"/>
                          <a:chExt cx="228600" cy="10403280"/>
                        </a:xfrm>
                      </wpg:grpSpPr>
                      <wpg:grpSp>
                        <wpg:cNvGrpSpPr/>
                        <wpg:grpSpPr>
                          <a:xfrm>
                            <a:off x="0" y="0"/>
                            <a:ext cx="228600" cy="10403280"/>
                          </a:xfrm>
                        </wpg:grpSpPr>
                        <wps:wsp>
                          <wps:cNvPr id="2" name="Rectangle 1022607563"/>
                          <wps:cNvSpPr/>
                          <wps:spPr>
                            <a:xfrm>
                              <a:off x="0" y="0"/>
                              <a:ext cx="228600" cy="10402560"/>
                            </a:xfrm>
                            <a:prstGeom prst="rect">
                              <a:avLst/>
                            </a:prstGeom>
                            <a:no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3" name="Rectangle 645180660"/>
                          <wps:cNvSpPr/>
                          <wps:spPr>
                            <a:xfrm>
                              <a:off x="0" y="0"/>
                              <a:ext cx="228600" cy="9991080"/>
                            </a:xfrm>
                            <a:prstGeom prst="rect">
                              <a:avLst/>
                            </a:prstGeom>
                            <a:solidFill>
                              <a:schemeClr val="accent2"/>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s:wsp>
                          <wps:cNvPr id="4" name="Rectangle 300658735"/>
                          <wps:cNvSpPr/>
                          <wps:spPr>
                            <a:xfrm>
                              <a:off x="0" y="10145520"/>
                              <a:ext cx="228600" cy="257760"/>
                            </a:xfrm>
                            <a:prstGeom prst="rect">
                              <a:avLst/>
                            </a:prstGeom>
                            <a:solidFill>
                              <a:schemeClr val="accent1"/>
                            </a:solidFill>
                            <a:ln w="0">
                              <a:noFill/>
                            </a:ln>
                          </wps:spPr>
                          <wps:style>
                            <a:lnRef idx="0"/>
                            <a:fillRef idx="0"/>
                            <a:effectRef idx="0"/>
                            <a:fontRef idx="minor"/>
                          </wps:style>
                          <wps:txbx>
                            <w:txbxContent>
                              <w:p>
                                <w:pPr>
                                  <w:pStyle w:val="Normal"/>
                                  <w:spacing w:lineRule="auto" w:line="240" w:before="0" w:after="0"/>
                                  <w:rPr/>
                                </w:pPr>
                                <w:r>
                                  <w:rPr/>
                                </w:r>
                              </w:p>
                            </w:txbxContent>
                          </wps:txbx>
                          <wps:bodyPr lIns="0" rIns="0" tIns="0" bIns="0" anchor="ctr">
                            <a:noAutofit/>
                          </wps:bodyPr>
                        </wps:wsp>
                      </wpg:grpSp>
                    </wpg:wgp>
                  </a:graphicData>
                </a:graphic>
              </wp:anchor>
            </w:drawing>
          </mc:Choice>
          <mc:Fallback>
            <w:pict>
              <v:group id="shape_0" alt="Group 1728545881" style="position:absolute;margin-left:33.75pt;margin-top:-92.15pt;width:18pt;height:819.15pt" coordorigin="675,-1843" coordsize="360,16383">
                <v:group id="shape_0" style="position:absolute;left:675;top:-1843;width:360;height:16383">
                  <v:rect id="shape_0" ID="Rectangle 1022607563" path="m0,0l-2147483645,0l-2147483645,-2147483646l0,-2147483646xe" stroked="f" o:allowincell="f" style="position:absolute;left:675;top:-1843;width:359;height:16381;mso-wrap-style:none;v-text-anchor:middle;mso-position-horizontal-relative:page;mso-position-vertical-relative:margin">
                    <v:fill o:detectmouseclick="t" on="false"/>
                    <v:stroke color="#3465a4" joinstyle="round" endcap="flat"/>
                    <v:textbox>
                      <w:txbxContent>
                        <w:p>
                          <w:pPr>
                            <w:pStyle w:val="Normal"/>
                            <w:spacing w:lineRule="auto" w:line="240" w:before="0" w:after="0"/>
                            <w:rPr/>
                          </w:pPr>
                          <w:r>
                            <w:rPr/>
                          </w:r>
                        </w:p>
                      </w:txbxContent>
                    </v:textbox>
                    <w10:wrap type="none"/>
                  </v:rect>
                  <v:rect id="shape_0" ID="Rectangle 645180660" path="m0,0l-2147483645,0l-2147483645,-2147483646l0,-2147483646xe" fillcolor="#e97132" stroked="f" o:allowincell="f" style="position:absolute;left:675;top:-1843;width:359;height:15733;mso-wrap-style:none;v-text-anchor:middle;mso-position-horizontal-relative:page;mso-position-vertical-relative:margin">
                    <v:fill o:detectmouseclick="t" type="solid" color2="#168ecd"/>
                    <v:stroke color="#3465a4" joinstyle="round" endcap="flat"/>
                    <v:textbox>
                      <w:txbxContent>
                        <w:p>
                          <w:pPr>
                            <w:pStyle w:val="Normal"/>
                            <w:spacing w:lineRule="auto" w:line="240" w:before="0" w:after="0"/>
                            <w:rPr/>
                          </w:pPr>
                          <w:r>
                            <w:rPr/>
                          </w:r>
                        </w:p>
                      </w:txbxContent>
                    </v:textbox>
                    <w10:wrap type="none"/>
                  </v:rect>
                  <v:rect id="shape_0" ID="Rectangle 300658735" path="m0,0l-2147483645,0l-2147483645,-2147483646l0,-2147483646xe" fillcolor="#156082" stroked="f" o:allowincell="f" style="position:absolute;left:675;top:14134;width:359;height:405;mso-wrap-style:none;v-text-anchor:middle;mso-position-horizontal-relative:page;mso-position-vertical-relative:margin">
                    <v:fill o:detectmouseclick="t" type="solid" color2="#ea9f7d"/>
                    <v:stroke color="#3465a4" joinstyle="round" endcap="flat"/>
                    <v:textbox>
                      <w:txbxContent>
                        <w:p>
                          <w:pPr>
                            <w:pStyle w:val="Normal"/>
                            <w:spacing w:lineRule="auto" w:line="240" w:before="0" w:after="0"/>
                            <w:rPr/>
                          </w:pPr>
                          <w:r>
                            <w:rPr/>
                          </w:r>
                        </w:p>
                      </w:txbxContent>
                    </v:textbox>
                    <w10:wrap type="none"/>
                  </v:rect>
                </v:group>
              </v:group>
            </w:pict>
          </mc:Fallback>
        </mc:AlternateContent>
        <w:drawing>
          <wp:anchor behindDoc="0" distT="0" distB="0" distL="114300" distR="114300" simplePos="0" locked="0" layoutInCell="0" allowOverlap="1" relativeHeight="7">
            <wp:simplePos x="0" y="0"/>
            <wp:positionH relativeFrom="margin">
              <wp:posOffset>4174490</wp:posOffset>
            </wp:positionH>
            <wp:positionV relativeFrom="margin">
              <wp:posOffset>-276225</wp:posOffset>
            </wp:positionV>
            <wp:extent cx="2206625" cy="762000"/>
            <wp:effectExtent l="0" t="0" r="0" b="0"/>
            <wp:wrapSquare wrapText="bothSides"/>
            <wp:docPr id="5" name="image1.png"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png" descr="A logo for college computing&#10;&#10;Description automatically generated"/>
                    <pic:cNvPicPr>
                      <a:picLocks noChangeAspect="1" noChangeArrowheads="1"/>
                    </pic:cNvPicPr>
                  </pic:nvPicPr>
                  <pic:blipFill>
                    <a:blip r:embed="rId2"/>
                    <a:stretch>
                      <a:fillRect/>
                    </a:stretch>
                  </pic:blipFill>
                  <pic:spPr bwMode="auto">
                    <a:xfrm>
                      <a:off x="0" y="0"/>
                      <a:ext cx="2206625" cy="762000"/>
                    </a:xfrm>
                    <a:prstGeom prst="rect">
                      <a:avLst/>
                    </a:prstGeom>
                  </pic:spPr>
                </pic:pic>
              </a:graphicData>
            </a:graphic>
          </wp:anchor>
        </w:drawing>
      </w:r>
    </w:p>
    <w:p>
      <w:pPr>
        <w:pStyle w:val="Normal"/>
        <w:rPr>
          <w:rFonts w:ascii="Times New Roman" w:hAnsi="Times New Roman"/>
        </w:rPr>
      </w:pPr>
      <w:r>
        <w:rPr>
          <w:rFonts w:ascii="Times New Roman" w:hAnsi="Times New Roman"/>
          <w:b/>
          <w:color w:val="156082"/>
          <w:sz w:val="36"/>
          <w:szCs w:val="36"/>
        </w:rPr>
        <w:t>Assessment Cover Page</w:t>
      </w:r>
    </w:p>
    <w:tbl>
      <w:tblPr>
        <w:tblW w:w="9015" w:type="dxa"/>
        <w:jc w:val="left"/>
        <w:tblInd w:w="0" w:type="dxa"/>
        <w:tblLayout w:type="fixed"/>
        <w:tblCellMar>
          <w:top w:w="0" w:type="dxa"/>
          <w:left w:w="108" w:type="dxa"/>
          <w:bottom w:w="0" w:type="dxa"/>
          <w:right w:w="108" w:type="dxa"/>
        </w:tblCellMar>
        <w:tblLook w:val="0400" w:noHBand="0" w:noVBand="1" w:firstColumn="0" w:lastRow="0" w:lastColumn="0" w:firstRow="0"/>
      </w:tblPr>
      <w:tblGrid>
        <w:gridCol w:w="3256"/>
        <w:gridCol w:w="5758"/>
      </w:tblGrid>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Student Full Name</w:t>
            </w:r>
          </w:p>
        </w:tc>
        <w:tc>
          <w:tcPr>
            <w:tcW w:w="5758" w:type="dxa"/>
            <w:tcBorders/>
          </w:tcPr>
          <w:p>
            <w:pPr>
              <w:pStyle w:val="Normal"/>
              <w:spacing w:lineRule="auto" w:line="480" w:before="0" w:after="160"/>
              <w:rPr>
                <w:rFonts w:ascii="Times New Roman" w:hAnsi="Times New Roman"/>
              </w:rPr>
            </w:pPr>
            <w:ins w:id="0" w:author="Unknown Author" w:date="2025-11-27T21:05:41Z">
              <w:r>
                <w:rPr>
                  <w:rFonts w:ascii="Times New Roman" w:hAnsi="Times New Roman"/>
                  <w:color w:val="000000"/>
                  <w:sz w:val="32"/>
                  <w:szCs w:val="32"/>
                </w:rPr>
                <w:t>Isabella Gubitoso</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Student Number</w:t>
            </w:r>
          </w:p>
        </w:tc>
        <w:tc>
          <w:tcPr>
            <w:tcW w:w="5758" w:type="dxa"/>
            <w:tcBorders/>
          </w:tcPr>
          <w:p>
            <w:pPr>
              <w:pStyle w:val="Normal"/>
              <w:spacing w:lineRule="auto" w:line="480" w:before="0" w:after="160"/>
              <w:rPr>
                <w:rFonts w:ascii="Times New Roman" w:hAnsi="Times New Roman"/>
              </w:rPr>
            </w:pPr>
            <w:ins w:id="1" w:author="Unknown Author" w:date="2025-11-27T21:05:46Z">
              <w:r>
                <w:rPr>
                  <w:rFonts w:ascii="Times New Roman" w:hAnsi="Times New Roman"/>
                  <w:color w:val="000000"/>
                  <w:sz w:val="32"/>
                  <w:szCs w:val="32"/>
                </w:rPr>
                <w:t>sba25155</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Module Title</w:t>
            </w:r>
          </w:p>
        </w:tc>
        <w:tc>
          <w:tcPr>
            <w:tcW w:w="5758" w:type="dxa"/>
            <w:tcBorders/>
          </w:tcPr>
          <w:p>
            <w:pPr>
              <w:pStyle w:val="Normal"/>
              <w:spacing w:lineRule="auto" w:line="480" w:before="0" w:after="160"/>
              <w:rPr>
                <w:rFonts w:ascii="Times New Roman" w:hAnsi="Times New Roman"/>
              </w:rPr>
            </w:pPr>
            <w:ins w:id="2" w:author="Unknown Author" w:date="2025-11-27T21:09:17Z">
              <w:r>
                <w:rPr>
                  <w:rFonts w:ascii="Times New Roman" w:hAnsi="Times New Roman"/>
                  <w:color w:val="000000"/>
                  <w:sz w:val="32"/>
                  <w:szCs w:val="32"/>
                </w:rPr>
                <w:t>Machine learning</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Assessment Title</w:t>
            </w:r>
          </w:p>
        </w:tc>
        <w:tc>
          <w:tcPr>
            <w:tcW w:w="5758" w:type="dxa"/>
            <w:tcBorders/>
          </w:tcPr>
          <w:p>
            <w:pPr>
              <w:pStyle w:val="Normal"/>
              <w:spacing w:lineRule="auto" w:line="480" w:before="0" w:after="160"/>
              <w:rPr>
                <w:rFonts w:ascii="Times New Roman" w:hAnsi="Times New Roman"/>
              </w:rPr>
            </w:pPr>
            <w:ins w:id="3" w:author="Unknown Author" w:date="2025-11-29T22:53:40Z">
              <w:r>
                <w:rPr>
                  <w:rFonts w:ascii="Times New Roman" w:hAnsi="Times New Roman"/>
                  <w:color w:val="000000"/>
                  <w:sz w:val="32"/>
                  <w:szCs w:val="32"/>
                </w:rPr>
                <w:t>CA1 – Machine Learning</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Lecturer/Supervisor</w:t>
            </w:r>
          </w:p>
        </w:tc>
        <w:tc>
          <w:tcPr>
            <w:tcW w:w="5758" w:type="dxa"/>
            <w:tcBorders/>
          </w:tcPr>
          <w:p>
            <w:pPr>
              <w:pStyle w:val="Normal"/>
              <w:spacing w:lineRule="auto" w:line="480" w:before="0" w:after="160"/>
              <w:rPr>
                <w:rFonts w:ascii="Times New Roman" w:hAnsi="Times New Roman"/>
              </w:rPr>
            </w:pPr>
            <w:ins w:id="4" w:author="Unknown Author" w:date="2025-11-29T22:55:28Z">
              <w:r>
                <w:rPr>
                  <w:rFonts w:ascii="Times New Roman" w:hAnsi="Times New Roman"/>
                  <w:color w:val="000000"/>
                  <w:sz w:val="32"/>
                  <w:szCs w:val="32"/>
                </w:rPr>
                <w:t>Dr. Muhammad lgbal</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Assessment Due Date</w:t>
            </w:r>
          </w:p>
        </w:tc>
        <w:tc>
          <w:tcPr>
            <w:tcW w:w="5758" w:type="dxa"/>
            <w:tcBorders/>
          </w:tcPr>
          <w:p>
            <w:pPr>
              <w:pStyle w:val="Normal"/>
              <w:spacing w:lineRule="auto" w:line="480" w:before="0" w:after="160"/>
              <w:rPr>
                <w:rFonts w:ascii="Times New Roman" w:hAnsi="Times New Roman"/>
              </w:rPr>
            </w:pPr>
            <w:ins w:id="5" w:author="Unknown Author" w:date="2025-11-27T21:09:24Z">
              <w:r>
                <w:rPr>
                  <w:rFonts w:ascii="Times New Roman" w:hAnsi="Times New Roman"/>
                  <w:color w:val="000000"/>
                  <w:sz w:val="32"/>
                  <w:szCs w:val="32"/>
                </w:rPr>
                <w:t>25/11/2025</w:t>
              </w:r>
            </w:ins>
          </w:p>
        </w:tc>
      </w:tr>
      <w:tr>
        <w:trPr/>
        <w:tc>
          <w:tcPr>
            <w:tcW w:w="3256" w:type="dxa"/>
            <w:tcBorders/>
          </w:tcPr>
          <w:p>
            <w:pPr>
              <w:pStyle w:val="Normal"/>
              <w:spacing w:lineRule="auto" w:line="480" w:before="0" w:after="160"/>
              <w:rPr>
                <w:rFonts w:ascii="Times New Roman" w:hAnsi="Times New Roman"/>
              </w:rPr>
            </w:pPr>
            <w:r>
              <w:rPr>
                <w:rFonts w:ascii="Times New Roman" w:hAnsi="Times New Roman"/>
                <w:i/>
                <w:color w:val="156082"/>
                <w:sz w:val="32"/>
                <w:szCs w:val="32"/>
              </w:rPr>
              <w:t>Date of Submission</w:t>
            </w:r>
          </w:p>
        </w:tc>
        <w:tc>
          <w:tcPr>
            <w:tcW w:w="5758" w:type="dxa"/>
            <w:tcBorders/>
          </w:tcPr>
          <w:p>
            <w:pPr>
              <w:pStyle w:val="Normal"/>
              <w:spacing w:lineRule="auto" w:line="480" w:before="0" w:after="160"/>
              <w:rPr>
                <w:rFonts w:ascii="Times New Roman" w:hAnsi="Times New Roman"/>
              </w:rPr>
            </w:pPr>
            <w:ins w:id="6" w:author="Unknown Author" w:date="2025-11-29T22:56:21Z">
              <w:r>
                <w:rPr>
                  <w:rFonts w:ascii="Times New Roman" w:hAnsi="Times New Roman"/>
                  <w:color w:val="000000"/>
                  <w:sz w:val="32"/>
                  <w:szCs w:val="32"/>
                </w:rPr>
                <w:t>28/11/2025</w:t>
              </w:r>
            </w:ins>
          </w:p>
        </w:tc>
      </w:tr>
    </w:tbl>
    <w:p>
      <w:pPr>
        <w:pStyle w:val="Normal"/>
        <w:rPr>
          <w:rFonts w:ascii="Times New Roman" w:hAnsi="Times New Roman"/>
        </w:rPr>
      </w:pPr>
      <w:r>
        <w:rPr>
          <w:rFonts w:ascii="Times New Roman" w:hAnsi="Times New Roman"/>
          <w:b/>
          <w:color w:val="156082"/>
          <w:sz w:val="32"/>
          <w:szCs w:val="32"/>
        </w:rPr>
        <w:t>Use of AI Tools</w:t>
      </w:r>
    </w:p>
    <w:p>
      <w:pPr>
        <w:pStyle w:val="Normal"/>
        <w:widowControl/>
        <w:bidi w:val="0"/>
        <w:spacing w:lineRule="auto" w:line="259" w:before="0" w:after="160"/>
        <w:jc w:val="left"/>
        <w:rPr>
          <w:rFonts w:ascii="Times New Roman" w:hAnsi="Times New Roman"/>
        </w:rPr>
      </w:pPr>
      <w:del w:id="7" w:author="Unknown Author" w:date="2025-11-27T21:10:55Z">
        <w:r>
          <w:rPr>
            <w:rFonts w:eastAsia="Quattrocento Sans" w:cs="Quattrocento Sans" w:ascii="Times New Roman" w:hAnsi="Times New Roman"/>
            <w:b/>
            <w:color w:val="FF0000"/>
            <w:highlight w:val="white"/>
          </w:rPr>
          <w:delText>Choose the statement that fits your work and delete the other.</w:delText>
        </w:r>
      </w:del>
    </w:p>
    <w:p>
      <w:pPr>
        <w:pStyle w:val="Normal"/>
        <w:widowControl/>
        <w:bidi w:val="0"/>
        <w:spacing w:lineRule="auto" w:line="259" w:before="0" w:after="160"/>
        <w:jc w:val="left"/>
        <w:rPr>
          <w:rFonts w:ascii="Times New Roman" w:hAnsi="Times New Roman"/>
          <w:del w:id="12" w:author="Unknown Author" w:date="2025-11-27T21:10:55Z"/>
        </w:rPr>
      </w:pPr>
      <w:del w:id="8" w:author="Unknown Author" w:date="2025-11-27T21:10:55Z">
        <w:r>
          <w:rPr>
            <w:rFonts w:ascii="Times New Roman" w:hAnsi="Times New Roman"/>
            <w:sz w:val="28"/>
            <w:szCs w:val="28"/>
          </w:rPr>
          <w:delText xml:space="preserve">I acknowledge the use of </w:delText>
        </w:r>
      </w:del>
      <w:del w:id="9" w:author="Unknown Author" w:date="2025-11-27T21:10:55Z">
        <w:r>
          <w:rPr>
            <w:rFonts w:ascii="Times New Roman" w:hAnsi="Times New Roman"/>
            <w:b/>
            <w:sz w:val="28"/>
            <w:szCs w:val="28"/>
          </w:rPr>
          <w:delText>[enter name of the AI tool you used]</w:delText>
        </w:r>
      </w:del>
      <w:del w:id="10" w:author="Unknown Author" w:date="2025-11-27T21:10:55Z">
        <w:r>
          <w:rPr>
            <w:rFonts w:ascii="Times New Roman" w:hAnsi="Times New Roman"/>
            <w:sz w:val="28"/>
            <w:szCs w:val="28"/>
          </w:rPr>
          <w:delText xml:space="preserve"> for the purpose of </w:delText>
        </w:r>
      </w:del>
      <w:del w:id="11" w:author="Unknown Author" w:date="2025-11-27T21:10:55Z">
        <w:r>
          <w:rPr>
            <w:rFonts w:ascii="Times New Roman" w:hAnsi="Times New Roman"/>
            <w:b/>
            <w:sz w:val="28"/>
            <w:szCs w:val="28"/>
          </w:rPr>
          <w:delText xml:space="preserve">[provide a brief explanation of how you used the tool]. </w:delText>
        </w:r>
      </w:del>
    </w:p>
    <w:p>
      <w:pPr>
        <w:pStyle w:val="Normal"/>
        <w:widowControl/>
        <w:bidi w:val="0"/>
        <w:spacing w:lineRule="auto" w:line="259" w:before="0" w:after="160"/>
        <w:jc w:val="left"/>
        <w:rPr>
          <w:rFonts w:ascii="Times New Roman" w:hAnsi="Times New Roman"/>
        </w:rPr>
      </w:pPr>
      <w:r>
        <w:rPr>
          <w:rFonts w:ascii="Times New Roman" w:hAnsi="Times New Roman"/>
          <w:color w:val="000000"/>
          <w:sz w:val="28"/>
          <w:szCs w:val="28"/>
        </w:rPr>
        <w:t>I have not used any AI tools or technologies in the preparation of this assessment.</w:t>
      </w:r>
    </w:p>
    <w:p>
      <w:pPr>
        <w:sectPr>
          <w:type w:val="nextPage"/>
          <w:pgSz w:w="11906" w:h="16838"/>
          <w:pgMar w:left="1440" w:right="1440" w:gutter="0" w:header="0" w:top="1440" w:footer="0" w:bottom="1440"/>
          <w:pgNumType w:start="1" w:fmt="decimal"/>
          <w:formProt w:val="false"/>
          <w:textDirection w:val="lrTb"/>
          <w:docGrid w:type="default" w:linePitch="100" w:charSpace="4096"/>
        </w:sectPr>
        <w:pStyle w:val="Normal"/>
        <w:rPr>
          <w:rFonts w:ascii="Times New Roman" w:hAnsi="Times New Roman"/>
        </w:rPr>
      </w:pPr>
      <w:r>
        <w:rPr>
          <w:rFonts w:ascii="Times New Roman" w:hAnsi="Times New Roman"/>
        </w:rPr>
        <mc:AlternateContent>
          <mc:Choice Requires="wps">
            <w:drawing>
              <wp:anchor behindDoc="0" distT="14605" distB="14605" distL="15240" distR="13970" simplePos="0" locked="0" layoutInCell="1" allowOverlap="1" relativeHeight="8" wp14:anchorId="29541C15">
                <wp:simplePos x="0" y="0"/>
                <wp:positionH relativeFrom="column">
                  <wp:posOffset>-97790</wp:posOffset>
                </wp:positionH>
                <wp:positionV relativeFrom="paragraph">
                  <wp:posOffset>181610</wp:posOffset>
                </wp:positionV>
                <wp:extent cx="5800725" cy="2876550"/>
                <wp:effectExtent l="15240" t="14605" r="13970" b="14605"/>
                <wp:wrapNone/>
                <wp:docPr id="6" name="Rectangle 1"/>
                <a:graphic xmlns:a="http://schemas.openxmlformats.org/drawingml/2006/main">
                  <a:graphicData uri="http://schemas.microsoft.com/office/word/2010/wordprocessingShape">
                    <wps:wsp>
                      <wps:cNvSpPr/>
                      <wps:spPr>
                        <a:xfrm>
                          <a:off x="0" y="0"/>
                          <a:ext cx="5800680" cy="2876400"/>
                        </a:xfrm>
                        <a:prstGeom prst="rect">
                          <a:avLst/>
                        </a:prstGeom>
                        <a:solidFill>
                          <a:schemeClr val="lt1"/>
                        </a:solidFill>
                        <a:ln w="28575">
                          <a:solidFill>
                            <a:srgbClr val="156082"/>
                          </a:solidFill>
                          <a:round/>
                        </a:ln>
                      </wps:spPr>
                      <wps:style>
                        <a:lnRef idx="0"/>
                        <a:fillRef idx="0"/>
                        <a:effectRef idx="0"/>
                        <a:fontRef idx="minor"/>
                      </wps:style>
                      <wps:txbx>
                        <w:txbxContent>
                          <w:p>
                            <w:pPr>
                              <w:pStyle w:val="FrameContents"/>
                              <w:spacing w:lineRule="auto" w:line="252"/>
                              <w:rPr>
                                <w:b/>
                                <w:color w:val="156082"/>
                                <w:sz w:val="32"/>
                                <w:del w:id="13" w:author="Unknown Author" w:date="2025-11-27T21:10:55Z"/>
                              </w:rPr>
                            </w:pPr>
                            <w:r>
                              <w:rPr>
                                <w:b/>
                                <w:color w:val="156082"/>
                                <w:sz w:val="32"/>
                              </w:rPr>
                              <w:t>Declaration</w:t>
                            </w:r>
                          </w:p>
                          <w:p>
                            <w:pPr>
                              <w:pStyle w:val="FrameContents"/>
                              <w:spacing w:lineRule="auto" w:line="252"/>
                              <w:rPr>
                                <w:color w:val="000000"/>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color w:val="000000"/>
                              </w:rPr>
                            </w:pPr>
                            <w:r>
                              <w:rPr>
                                <w:color w:val="000000"/>
                                <w:sz w:val="28"/>
                              </w:rPr>
                              <w:t>I declare it to be my own work and that all material from third parties has been appropriately referenced.</w:t>
                            </w:r>
                          </w:p>
                          <w:p>
                            <w:pPr>
                              <w:pStyle w:val="FrameContents"/>
                              <w:spacing w:lineRule="auto" w:line="252" w:before="0" w:after="160"/>
                              <w:rPr>
                                <w:color w:val="00000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wps:txbx>
                      <wps:bodyPr anchor="t">
                        <a:noAutofit/>
                      </wps:bodyPr>
                    </wps:wsp>
                  </a:graphicData>
                </a:graphic>
              </wp:anchor>
            </w:drawing>
          </mc:Choice>
          <mc:Fallback>
            <w:pict>
              <v:rect id="shape_0" ID="Rectangle 1" path="m0,0l-2147483645,0l-2147483645,-2147483646l0,-2147483646xe" fillcolor="white" stroked="t" o:allowincell="f" style="position:absolute;margin-left:-7.7pt;margin-top:14.3pt;width:456.7pt;height:226.45pt;mso-wrap-style:square;v-text-anchor:top" wp14:anchorId="29541C15">
                <v:fill o:detectmouseclick="t" type="solid" color2="black"/>
                <v:stroke color="#156082" weight="28440" joinstyle="round" endcap="flat"/>
                <v:textbox>
                  <w:txbxContent>
                    <w:p>
                      <w:pPr>
                        <w:pStyle w:val="FrameContents"/>
                        <w:spacing w:lineRule="auto" w:line="252"/>
                        <w:rPr>
                          <w:b/>
                          <w:color w:val="156082"/>
                          <w:sz w:val="32"/>
                          <w:del w:id="14" w:author="Unknown Author" w:date="2025-11-27T21:10:55Z"/>
                        </w:rPr>
                      </w:pPr>
                      <w:r>
                        <w:rPr>
                          <w:b/>
                          <w:color w:val="156082"/>
                          <w:sz w:val="32"/>
                        </w:rPr>
                        <w:t>Declaration</w:t>
                      </w:r>
                    </w:p>
                    <w:p>
                      <w:pPr>
                        <w:pStyle w:val="FrameContents"/>
                        <w:spacing w:lineRule="auto" w:line="252"/>
                        <w:rPr>
                          <w:color w:val="000000"/>
                        </w:rPr>
                      </w:pPr>
                      <w:r>
                        <w:rPr>
                          <w:color w:val="000000"/>
                          <w:sz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pPr>
                        <w:pStyle w:val="FrameContents"/>
                        <w:spacing w:lineRule="auto" w:line="252"/>
                        <w:rPr>
                          <w:color w:val="000000"/>
                        </w:rPr>
                      </w:pPr>
                      <w:r>
                        <w:rPr>
                          <w:color w:val="000000"/>
                          <w:sz w:val="28"/>
                        </w:rPr>
                        <w:t>I declare it to be my own work and that all material from third parties has been appropriately referenced.</w:t>
                      </w:r>
                    </w:p>
                    <w:p>
                      <w:pPr>
                        <w:pStyle w:val="FrameContents"/>
                        <w:spacing w:lineRule="auto" w:line="252" w:before="0" w:after="160"/>
                        <w:rPr>
                          <w:color w:val="000000"/>
                        </w:rPr>
                      </w:pPr>
                      <w:r>
                        <w:rPr>
                          <w:color w:val="000000"/>
                          <w:sz w:val="28"/>
                        </w:rPr>
                        <w:t xml:space="preserve"> </w:t>
                      </w:r>
                      <w:r>
                        <w:rPr>
                          <w:color w:val="000000"/>
                          <w:sz w:val="28"/>
                        </w:rPr>
                        <w:t>I further confirm that this work has not previously been submitted for assessment by myself or someone else in CCT College Dublin or any other higher education institution.</w:t>
                      </w:r>
                    </w:p>
                  </w:txbxContent>
                </v:textbox>
                <w10:wrap type="none"/>
              </v:rect>
            </w:pict>
          </mc:Fallback>
        </mc:AlternateContent>
      </w:r>
    </w:p>
    <w:p>
      <w:pPr>
        <w:pStyle w:val="Normal"/>
        <w:keepNext w:val="true"/>
        <w:keepLines/>
        <w:spacing w:lineRule="auto" w:line="240" w:before="240" w:after="0"/>
        <w:rPr>
          <w:rFonts w:ascii="Times New Roman" w:hAnsi="Times New Roman"/>
          <w:del w:id="16" w:author="Unknown Author" w:date="2025-11-29T19:38:03Z"/>
        </w:rPr>
      </w:pPr>
      <w:del w:id="15" w:author="Unknown Author" w:date="2025-11-29T19:38:03Z">
        <w:r>
          <w:rPr>
            <w:rFonts w:eastAsia="Aptos" w:cs="Aptos" w:ascii="Times New Roman" w:hAnsi="Times New Roman"/>
            <w:b/>
            <w:color w:val="FF0000"/>
            <w:sz w:val="30"/>
            <w:szCs w:val="30"/>
            <w:u w:val="single"/>
          </w:rPr>
          <w:delText>Please read all the instructions on this document carefully!!!</w:delText>
        </w:r>
      </w:del>
    </w:p>
    <w:p>
      <w:pPr>
        <w:pStyle w:val="Normal"/>
        <w:rPr>
          <w:rFonts w:ascii="Aptos" w:hAnsi="Aptos" w:eastAsia="Aptos" w:cs="Aptos"/>
          <w:color w:val="FF0000"/>
          <w:sz w:val="24"/>
          <w:szCs w:val="24"/>
          <w:del w:id="18" w:author="Unknown Author" w:date="2025-11-29T19:38:03Z"/>
        </w:rPr>
      </w:pPr>
      <w:del w:id="17" w:author="Unknown Author" w:date="2025-11-29T19:38:03Z">
        <w:r>
          <w:rPr>
            <w:rFonts w:eastAsia="Aptos" w:cs="Aptos" w:ascii="Aptos" w:hAnsi="Aptos"/>
            <w:color w:val="FF0000"/>
            <w:sz w:val="24"/>
            <w:szCs w:val="24"/>
          </w:rPr>
        </w:r>
      </w:del>
    </w:p>
    <w:p>
      <w:pPr>
        <w:pStyle w:val="Normal"/>
        <w:rPr>
          <w:del w:id="20" w:author="Unknown Author" w:date="2025-11-29T19:38:03Z"/>
        </w:rPr>
      </w:pPr>
      <w:del w:id="19" w:author="Unknown Author" w:date="2025-11-29T19:38:03Z">
        <w:r>
          <w:rPr>
            <w:rFonts w:eastAsia="Aptos" w:cs="Aptos" w:ascii="Aptos" w:hAnsi="Aptos"/>
            <w:b/>
            <w:color w:val="FF0000"/>
            <w:sz w:val="24"/>
            <w:szCs w:val="24"/>
          </w:rPr>
          <w:delText>Filling out the cover sheet</w:delText>
        </w:r>
      </w:del>
    </w:p>
    <w:p>
      <w:pPr>
        <w:pStyle w:val="Normal"/>
        <w:rPr>
          <w:rFonts w:ascii="Aptos" w:hAnsi="Aptos" w:eastAsia="Aptos" w:cs="Aptos"/>
          <w:b/>
          <w:color w:val="FF0000"/>
          <w:sz w:val="24"/>
          <w:szCs w:val="24"/>
          <w:del w:id="22" w:author="Unknown Author" w:date="2025-11-29T19:38:03Z"/>
        </w:rPr>
      </w:pPr>
      <w:del w:id="21" w:author="Unknown Author" w:date="2025-11-29T19:38:03Z">
        <w:r>
          <w:rPr>
            <w:rFonts w:eastAsia="Aptos" w:cs="Aptos" w:ascii="Aptos" w:hAnsi="Aptos"/>
            <w:b/>
            <w:color w:val="FF0000"/>
            <w:sz w:val="24"/>
            <w:szCs w:val="24"/>
          </w:rPr>
        </w:r>
      </w:del>
    </w:p>
    <w:p>
      <w:pPr>
        <w:pStyle w:val="Normal"/>
        <w:rPr>
          <w:del w:id="24" w:author="Unknown Author" w:date="2025-11-29T19:38:03Z"/>
        </w:rPr>
      </w:pPr>
      <w:del w:id="23" w:author="Unknown Author" w:date="2025-11-29T19:38:03Z">
        <w:r>
          <w:rPr>
            <w:rFonts w:eastAsia="Aptos" w:cs="Aptos" w:ascii="Aptos" w:hAnsi="Aptos"/>
            <w:color w:val="FF0000"/>
            <w:sz w:val="24"/>
            <w:szCs w:val="24"/>
          </w:rPr>
          <w:delText>Fill out the top section of the cover page with all the required information.</w:delText>
        </w:r>
      </w:del>
    </w:p>
    <w:p>
      <w:pPr>
        <w:pStyle w:val="Normal"/>
        <w:rPr>
          <w:rFonts w:ascii="Aptos" w:hAnsi="Aptos" w:eastAsia="Aptos" w:cs="Aptos"/>
          <w:color w:val="FF0000"/>
          <w:sz w:val="24"/>
          <w:szCs w:val="24"/>
          <w:del w:id="26" w:author="Unknown Author" w:date="2025-11-29T19:38:03Z"/>
        </w:rPr>
      </w:pPr>
      <w:del w:id="25" w:author="Unknown Author" w:date="2025-11-29T19:38:03Z">
        <w:r>
          <w:rPr>
            <w:rFonts w:eastAsia="Aptos" w:cs="Aptos" w:ascii="Aptos" w:hAnsi="Aptos"/>
            <w:color w:val="FF0000"/>
            <w:sz w:val="24"/>
            <w:szCs w:val="24"/>
          </w:rPr>
        </w:r>
      </w:del>
    </w:p>
    <w:p>
      <w:pPr>
        <w:pStyle w:val="Normal"/>
        <w:rPr>
          <w:del w:id="28" w:author="Unknown Author" w:date="2025-11-29T19:38:03Z"/>
        </w:rPr>
      </w:pPr>
      <w:del w:id="27" w:author="Unknown Author" w:date="2025-11-29T19:38:03Z">
        <w:r>
          <w:rPr>
            <w:rFonts w:eastAsia="Aptos" w:cs="Aptos" w:ascii="Aptos" w:hAnsi="Aptos"/>
            <w:color w:val="FF0000"/>
            <w:sz w:val="24"/>
            <w:szCs w:val="24"/>
          </w:rPr>
          <w:delText>In the "Use of AI" section, choose the statement that accurately reflects your work:</w:delText>
        </w:r>
      </w:del>
    </w:p>
    <w:p>
      <w:pPr>
        <w:pStyle w:val="Normal"/>
        <w:rPr>
          <w:rFonts w:ascii="Aptos" w:hAnsi="Aptos" w:eastAsia="Aptos" w:cs="Aptos"/>
          <w:b/>
          <w:color w:val="FF0000"/>
          <w:sz w:val="24"/>
          <w:szCs w:val="24"/>
          <w:del w:id="30" w:author="Unknown Author" w:date="2025-11-29T19:38:03Z"/>
        </w:rPr>
      </w:pPr>
      <w:del w:id="29" w:author="Unknown Author" w:date="2025-11-29T19:38:03Z">
        <w:r>
          <w:rPr>
            <w:rFonts w:eastAsia="Aptos" w:cs="Aptos" w:ascii="Aptos" w:hAnsi="Aptos"/>
            <w:b/>
            <w:color w:val="FF0000"/>
            <w:sz w:val="24"/>
            <w:szCs w:val="24"/>
          </w:rPr>
        </w:r>
      </w:del>
    </w:p>
    <w:p>
      <w:pPr>
        <w:pStyle w:val="Normal"/>
        <w:rPr>
          <w:del w:id="33" w:author="Unknown Author" w:date="2025-11-29T19:38:03Z"/>
        </w:rPr>
      </w:pPr>
      <w:del w:id="31" w:author="Unknown Author" w:date="2025-11-29T19:38:03Z">
        <w:r>
          <w:rPr>
            <w:rFonts w:eastAsia="Aptos" w:cs="Aptos" w:ascii="Aptos" w:hAnsi="Aptos"/>
            <w:b/>
            <w:color w:val="FF0000"/>
            <w:sz w:val="24"/>
            <w:szCs w:val="24"/>
          </w:rPr>
          <w:delText>If you utilized AI</w:delText>
        </w:r>
      </w:del>
      <w:del w:id="32" w:author="Unknown Author" w:date="2025-11-29T19:38:03Z">
        <w:r>
          <w:rPr>
            <w:rFonts w:eastAsia="Aptos" w:cs="Aptos" w:ascii="Aptos" w:hAnsi="Aptos"/>
            <w:color w:val="FF0000"/>
            <w:sz w:val="24"/>
            <w:szCs w:val="24"/>
          </w:rPr>
          <w:delText>: select the first statement. Provide details about the AI tool used and its application. Delete the second statement.</w:delText>
        </w:r>
      </w:del>
    </w:p>
    <w:p>
      <w:pPr>
        <w:pStyle w:val="Normal"/>
        <w:rPr>
          <w:del w:id="35" w:author="Unknown Author" w:date="2025-11-29T19:38:03Z"/>
        </w:rPr>
      </w:pPr>
      <w:del w:id="34" w:author="Unknown Author" w:date="2025-11-29T19:38:03Z">
        <w:r>
          <w:rPr>
            <w:rFonts w:eastAsia="Aptos" w:cs="Aptos" w:ascii="Aptos" w:hAnsi="Aptos"/>
            <w:color w:val="FF0000"/>
            <w:sz w:val="24"/>
            <w:szCs w:val="24"/>
          </w:rPr>
          <w:delText>Example: "I acknowledge the use of Grammarly for improving spelling and grammar."</w:delText>
        </w:r>
      </w:del>
    </w:p>
    <w:p>
      <w:pPr>
        <w:pStyle w:val="Normal"/>
        <w:rPr>
          <w:del w:id="37" w:author="Unknown Author" w:date="2025-11-29T19:38:03Z"/>
        </w:rPr>
      </w:pPr>
      <w:del w:id="36" w:author="Unknown Author" w:date="2025-11-29T19:38:03Z">
        <w:r>
          <w:rPr>
            <w:rFonts w:eastAsia="Aptos" w:cs="Aptos" w:ascii="Aptos" w:hAnsi="Aptos"/>
            <w:color w:val="FF0000"/>
            <w:sz w:val="24"/>
            <w:szCs w:val="24"/>
          </w:rPr>
          <w:delText>OR: "I acknowledge the use of ChatGPT for structuring the assignment."</w:delText>
        </w:r>
      </w:del>
    </w:p>
    <w:p>
      <w:pPr>
        <w:pStyle w:val="Normal"/>
        <w:rPr>
          <w:del w:id="39" w:author="Unknown Author" w:date="2025-11-29T19:38:03Z"/>
        </w:rPr>
      </w:pPr>
      <w:del w:id="38" w:author="Unknown Author" w:date="2025-11-29T19:38:03Z">
        <w:r>
          <w:rPr>
            <w:rFonts w:eastAsia="Aptos" w:cs="Aptos"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rPr>
          <w:del w:id="43" w:author="Unknown Author" w:date="2025-11-29T19:38:03Z"/>
        </w:rPr>
      </w:pPr>
      <w:del w:id="40" w:author="Unknown Author" w:date="2025-11-29T19:38:03Z">
        <w:r>
          <w:rPr>
            <w:rFonts w:eastAsia="Aptos" w:cs="Aptos" w:ascii="Aptos" w:hAnsi="Aptos"/>
            <w:color w:val="FF0000"/>
            <w:sz w:val="24"/>
            <w:szCs w:val="24"/>
          </w:rPr>
          <w:delText>Information on how to reference AI tools is available in the Harvard Referencing Handbook, which can be downloaded at:</w:delText>
        </w:r>
      </w:del>
      <w:del w:id="41" w:author="Unknown Author" w:date="2025-11-29T19:38:03Z">
        <w:r>
          <w:rPr/>
          <w:delText xml:space="preserve"> </w:delText>
        </w:r>
      </w:del>
      <w:del w:id="42" w:author="Unknown Author" w:date="2025-11-29T19:38:03Z">
        <w:r>
          <w:rPr>
            <w:rFonts w:eastAsia="Aptos" w:cs="Aptos" w:ascii="Aptos" w:hAnsi="Aptos"/>
            <w:color w:val="FF0000"/>
            <w:sz w:val="24"/>
            <w:szCs w:val="24"/>
          </w:rPr>
          <w:delText>https://library.cct.ie/referencing/harvard</w:delText>
        </w:r>
      </w:del>
    </w:p>
    <w:p>
      <w:pPr>
        <w:pStyle w:val="Normal"/>
        <w:rPr>
          <w:rFonts w:ascii="Aptos" w:hAnsi="Aptos" w:eastAsia="Aptos" w:cs="Aptos"/>
          <w:b/>
          <w:color w:val="FF0000"/>
          <w:sz w:val="24"/>
          <w:szCs w:val="24"/>
          <w:del w:id="45" w:author="Unknown Author" w:date="2025-11-29T19:38:03Z"/>
        </w:rPr>
      </w:pPr>
      <w:del w:id="44" w:author="Unknown Author" w:date="2025-11-29T19:38:03Z">
        <w:r>
          <w:rPr>
            <w:rFonts w:eastAsia="Aptos" w:cs="Aptos" w:ascii="Aptos" w:hAnsi="Aptos"/>
            <w:b/>
            <w:color w:val="FF0000"/>
            <w:sz w:val="24"/>
            <w:szCs w:val="24"/>
          </w:rPr>
        </w:r>
      </w:del>
    </w:p>
    <w:p>
      <w:pPr>
        <w:pStyle w:val="Normal"/>
        <w:rPr>
          <w:del w:id="48" w:author="Unknown Author" w:date="2025-11-29T19:38:03Z"/>
        </w:rPr>
      </w:pPr>
      <w:del w:id="46" w:author="Unknown Author" w:date="2025-11-29T19:38:03Z">
        <w:r>
          <w:rPr>
            <w:rFonts w:eastAsia="Aptos" w:cs="Aptos" w:ascii="Aptos" w:hAnsi="Aptos"/>
            <w:b/>
            <w:color w:val="FF0000"/>
            <w:sz w:val="24"/>
            <w:szCs w:val="24"/>
          </w:rPr>
          <w:delText>If you did not use AI tools</w:delText>
        </w:r>
      </w:del>
      <w:del w:id="47" w:author="Unknown Author" w:date="2025-11-29T19:38:03Z">
        <w:r>
          <w:rPr>
            <w:rFonts w:eastAsia="Aptos" w:cs="Aptos" w:ascii="Aptos" w:hAnsi="Aptos"/>
            <w:color w:val="FF0000"/>
            <w:sz w:val="24"/>
            <w:szCs w:val="24"/>
          </w:rPr>
          <w:delText>: delete the first statement and keep the second one.</w:delText>
        </w:r>
      </w:del>
    </w:p>
    <w:p>
      <w:pPr>
        <w:pStyle w:val="Normal"/>
        <w:rPr>
          <w:rFonts w:ascii="Aptos" w:hAnsi="Aptos" w:eastAsia="Aptos" w:cs="Aptos"/>
          <w:color w:val="FF0000"/>
          <w:sz w:val="24"/>
          <w:szCs w:val="24"/>
          <w:del w:id="50" w:author="Unknown Author" w:date="2025-11-29T19:38:03Z"/>
        </w:rPr>
      </w:pPr>
      <w:del w:id="49" w:author="Unknown Author" w:date="2025-11-29T19:38:03Z">
        <w:r>
          <w:rPr>
            <w:rFonts w:eastAsia="Aptos" w:cs="Aptos" w:ascii="Aptos" w:hAnsi="Aptos"/>
            <w:color w:val="FF0000"/>
            <w:sz w:val="24"/>
            <w:szCs w:val="24"/>
          </w:rPr>
        </w:r>
      </w:del>
    </w:p>
    <w:p>
      <w:pPr>
        <w:pStyle w:val="Normal"/>
        <w:spacing w:lineRule="auto" w:line="240"/>
        <w:rPr>
          <w:del w:id="52" w:author="Unknown Author" w:date="2025-11-29T19:38:03Z"/>
        </w:rPr>
      </w:pPr>
      <w:del w:id="51" w:author="Unknown Author" w:date="2025-11-29T19:38:03Z">
        <w:r>
          <w:rPr>
            <w:rFonts w:eastAsia="Times New Roman" w:cs="Times New Roman" w:ascii="Aptos" w:hAnsi="Aptos"/>
            <w:b/>
            <w:bCs/>
            <w:color w:val="FF0000"/>
            <w:sz w:val="30"/>
            <w:szCs w:val="30"/>
            <w:u w:val="single"/>
          </w:rPr>
          <w:delText>Please read all the instructions on this document carefully!!!</w:delText>
        </w:r>
      </w:del>
    </w:p>
    <w:p>
      <w:pPr>
        <w:pStyle w:val="Normal"/>
        <w:spacing w:lineRule="auto" w:line="240" w:before="0" w:after="0"/>
        <w:rPr>
          <w:rFonts w:ascii="Times New Roman" w:hAnsi="Times New Roman" w:eastAsia="Times New Roman" w:cs="Times New Roman"/>
          <w:color w:val="FF0000"/>
          <w:sz w:val="24"/>
          <w:szCs w:val="24"/>
          <w:del w:id="54" w:author="Unknown Author" w:date="2025-11-29T19:38:03Z"/>
        </w:rPr>
      </w:pPr>
      <w:del w:id="53" w:author="Unknown Author" w:date="2025-11-29T19:38:03Z">
        <w:r>
          <w:rPr>
            <w:rFonts w:eastAsia="Times New Roman" w:cs="Times New Roman" w:ascii="Times New Roman" w:hAnsi="Times New Roman"/>
            <w:color w:val="FF0000"/>
            <w:sz w:val="24"/>
            <w:szCs w:val="24"/>
          </w:rPr>
        </w:r>
      </w:del>
    </w:p>
    <w:p>
      <w:pPr>
        <w:pStyle w:val="ListParagraph"/>
        <w:numPr>
          <w:ilvl w:val="0"/>
          <w:numId w:val="2"/>
        </w:numPr>
        <w:spacing w:lineRule="auto" w:line="240"/>
        <w:rPr>
          <w:del w:id="56" w:author="Unknown Author" w:date="2025-11-29T19:38:03Z"/>
        </w:rPr>
      </w:pPr>
      <w:del w:id="55" w:author="Unknown Author" w:date="2025-11-29T19:38:03Z">
        <w:r>
          <w:rPr>
            <w:rFonts w:eastAsia="Times New Roman" w:cs="Times New Roman" w:ascii="Aptos" w:hAnsi="Aptos"/>
            <w:b/>
            <w:bCs/>
            <w:color w:val="FF0000"/>
            <w:sz w:val="24"/>
            <w:szCs w:val="24"/>
          </w:rPr>
          <w:delText>Filling out the cover sheet</w:delText>
        </w:r>
      </w:del>
    </w:p>
    <w:p>
      <w:pPr>
        <w:pStyle w:val="Normal"/>
        <w:spacing w:lineRule="auto" w:line="240"/>
        <w:ind w:left="720"/>
        <w:rPr>
          <w:del w:id="58" w:author="Unknown Author" w:date="2025-11-29T19:38:03Z"/>
        </w:rPr>
      </w:pPr>
      <w:del w:id="57" w:author="Unknown Author" w:date="2025-11-29T19:38:03Z">
        <w:r>
          <w:rPr>
            <w:rFonts w:eastAsia="Times New Roman" w:cs="Times New Roman" w:ascii="Aptos" w:hAnsi="Aptos"/>
            <w:color w:val="FF0000"/>
            <w:sz w:val="24"/>
            <w:szCs w:val="24"/>
          </w:rPr>
          <w:delText>Fill out the top section of the cover page with all the required information.</w:delText>
        </w:r>
      </w:del>
    </w:p>
    <w:p>
      <w:pPr>
        <w:pStyle w:val="Normal"/>
        <w:spacing w:lineRule="auto" w:line="240" w:before="0" w:after="0"/>
        <w:ind w:left="720"/>
        <w:rPr>
          <w:rFonts w:ascii="Times New Roman" w:hAnsi="Times New Roman" w:eastAsia="Times New Roman" w:cs="Times New Roman"/>
          <w:color w:val="FF0000"/>
          <w:sz w:val="24"/>
          <w:szCs w:val="24"/>
          <w:del w:id="60" w:author="Unknown Author" w:date="2025-11-29T19:38:03Z"/>
        </w:rPr>
      </w:pPr>
      <w:del w:id="59"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62" w:author="Unknown Author" w:date="2025-11-29T19:38:03Z"/>
        </w:rPr>
      </w:pPr>
      <w:del w:id="61" w:author="Unknown Author" w:date="2025-11-29T19:38:03Z">
        <w:r>
          <w:rPr>
            <w:rFonts w:eastAsia="Times New Roman" w:cs="Times New Roman" w:ascii="Aptos" w:hAnsi="Aptos"/>
            <w:color w:val="FF0000"/>
            <w:sz w:val="24"/>
            <w:szCs w:val="24"/>
          </w:rPr>
          <w:delText>In the "Use of AI" section, choose the statement that accurately reflects your work:</w:delText>
        </w:r>
      </w:del>
    </w:p>
    <w:p>
      <w:pPr>
        <w:pStyle w:val="Normal"/>
        <w:spacing w:lineRule="auto" w:line="240" w:before="0" w:after="0"/>
        <w:ind w:left="720"/>
        <w:rPr>
          <w:rFonts w:ascii="Times New Roman" w:hAnsi="Times New Roman" w:eastAsia="Times New Roman" w:cs="Times New Roman"/>
          <w:color w:val="FF0000"/>
          <w:sz w:val="24"/>
          <w:szCs w:val="24"/>
          <w:del w:id="64" w:author="Unknown Author" w:date="2025-11-29T19:38:03Z"/>
        </w:rPr>
      </w:pPr>
      <w:del w:id="63"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67" w:author="Unknown Author" w:date="2025-11-29T19:38:03Z"/>
        </w:rPr>
      </w:pPr>
      <w:del w:id="65" w:author="Unknown Author" w:date="2025-11-29T19:38:03Z">
        <w:r>
          <w:rPr>
            <w:rFonts w:eastAsia="Times New Roman" w:cs="Times New Roman" w:ascii="Aptos" w:hAnsi="Aptos"/>
            <w:b/>
            <w:bCs/>
            <w:color w:val="FF0000"/>
            <w:sz w:val="24"/>
            <w:szCs w:val="24"/>
          </w:rPr>
          <w:delText>If you utilized AI</w:delText>
        </w:r>
      </w:del>
      <w:del w:id="66" w:author="Unknown Author" w:date="2025-11-29T19:38:03Z">
        <w:r>
          <w:rPr>
            <w:rFonts w:eastAsia="Times New Roman" w:cs="Times New Roman" w:ascii="Aptos" w:hAnsi="Aptos"/>
            <w:color w:val="FF0000"/>
            <w:sz w:val="24"/>
            <w:szCs w:val="24"/>
          </w:rPr>
          <w:delText>: select the first statement. Provide details about the AI tool used and its application. Delete the second statement.</w:delText>
        </w:r>
      </w:del>
    </w:p>
    <w:p>
      <w:pPr>
        <w:pStyle w:val="Normal"/>
        <w:spacing w:lineRule="auto" w:line="240"/>
        <w:ind w:left="720"/>
        <w:rPr>
          <w:del w:id="69" w:author="Unknown Author" w:date="2025-11-29T19:38:03Z"/>
        </w:rPr>
      </w:pPr>
      <w:del w:id="68" w:author="Unknown Author" w:date="2025-11-29T19:38:03Z">
        <w:r>
          <w:rPr>
            <w:rFonts w:eastAsia="Times New Roman" w:cs="Times New Roman" w:ascii="Aptos" w:hAnsi="Aptos"/>
            <w:color w:val="FF0000"/>
            <w:sz w:val="24"/>
            <w:szCs w:val="24"/>
          </w:rPr>
          <w:delText>Example: "I acknowledge the use of Grammarly for improving spelling and grammar."</w:delText>
        </w:r>
      </w:del>
    </w:p>
    <w:p>
      <w:pPr>
        <w:pStyle w:val="Normal"/>
        <w:spacing w:lineRule="auto" w:line="240"/>
        <w:ind w:left="720"/>
        <w:rPr>
          <w:del w:id="71" w:author="Unknown Author" w:date="2025-11-29T19:38:03Z"/>
        </w:rPr>
      </w:pPr>
      <w:del w:id="70" w:author="Unknown Author" w:date="2025-11-29T19:38:03Z">
        <w:r>
          <w:rPr>
            <w:rFonts w:eastAsia="Times New Roman" w:cs="Times New Roman" w:ascii="Aptos" w:hAnsi="Aptos"/>
            <w:color w:val="FF0000"/>
            <w:sz w:val="24"/>
            <w:szCs w:val="24"/>
          </w:rPr>
          <w:delText>OR: "I acknowledge the use of ChatGPT for structuring the assignment."</w:delText>
        </w:r>
      </w:del>
    </w:p>
    <w:p>
      <w:pPr>
        <w:pStyle w:val="Normal"/>
        <w:spacing w:lineRule="auto" w:line="240"/>
        <w:ind w:left="720"/>
        <w:rPr>
          <w:del w:id="73" w:author="Unknown Author" w:date="2025-11-29T19:38:03Z"/>
        </w:rPr>
      </w:pPr>
      <w:del w:id="72" w:author="Unknown Author" w:date="2025-11-29T19:38:03Z">
        <w:r>
          <w:rPr>
            <w:rFonts w:eastAsia="Times New Roman" w:cs="Times New Roman" w:ascii="Aptos" w:hAnsi="Aptos"/>
            <w:color w:val="FF0000"/>
            <w:sz w:val="24"/>
            <w:szCs w:val="24"/>
          </w:rPr>
          <w:delText>Additionally, if you have used AI-generated content to inform a particular section of an assignment, you should cite its use as though you are referencing any other resource such as a journal article or book. You should then provide an appendix that shows the prompt you used, and text generated by the AI tool as evidence.</w:delText>
        </w:r>
      </w:del>
    </w:p>
    <w:p>
      <w:pPr>
        <w:pStyle w:val="Normal"/>
        <w:spacing w:lineRule="auto" w:line="240"/>
        <w:ind w:left="720"/>
        <w:rPr>
          <w:del w:id="77" w:author="Unknown Author" w:date="2025-11-29T19:38:03Z"/>
        </w:rPr>
      </w:pPr>
      <w:del w:id="74" w:author="Unknown Author" w:date="2025-11-29T19:38:03Z">
        <w:r>
          <w:rPr>
            <w:rFonts w:eastAsia="Times New Roman" w:cs="Times New Roman" w:ascii="Aptos" w:hAnsi="Aptos"/>
            <w:color w:val="FF0000"/>
            <w:sz w:val="24"/>
            <w:szCs w:val="24"/>
          </w:rPr>
          <w:delText>Information on how to reference AI tools is available in the Harvard Referencing Handbook, which can be downloaded at:</w:delText>
        </w:r>
      </w:del>
      <w:del w:id="75" w:author="Unknown Author" w:date="2025-11-29T19:38:03Z">
        <w:r>
          <w:rPr>
            <w:rFonts w:eastAsia="Times New Roman"/>
            <w:color w:val="FF0000"/>
          </w:rPr>
          <w:delText xml:space="preserve"> </w:delText>
        </w:r>
      </w:del>
      <w:del w:id="76" w:author="Unknown Author" w:date="2025-11-29T19:38:03Z">
        <w:r>
          <w:rPr>
            <w:rFonts w:eastAsia="Times New Roman" w:cs="Times New Roman" w:ascii="Aptos" w:hAnsi="Aptos"/>
            <w:color w:val="FF0000"/>
            <w:sz w:val="24"/>
            <w:szCs w:val="24"/>
          </w:rPr>
          <w:delText>https://library.cct.ie/referencing/harvard</w:delText>
        </w:r>
      </w:del>
    </w:p>
    <w:p>
      <w:pPr>
        <w:pStyle w:val="Normal"/>
        <w:spacing w:lineRule="auto" w:line="240" w:before="0" w:after="0"/>
        <w:ind w:left="720"/>
        <w:rPr>
          <w:rFonts w:ascii="Times New Roman" w:hAnsi="Times New Roman" w:eastAsia="Times New Roman" w:cs="Times New Roman"/>
          <w:color w:val="FF0000"/>
          <w:sz w:val="24"/>
          <w:szCs w:val="24"/>
          <w:del w:id="79" w:author="Unknown Author" w:date="2025-11-29T19:38:03Z"/>
        </w:rPr>
      </w:pPr>
      <w:del w:id="78" w:author="Unknown Author" w:date="2025-11-29T19:38:03Z">
        <w:r>
          <w:rPr>
            <w:rFonts w:eastAsia="Times New Roman" w:cs="Times New Roman" w:ascii="Times New Roman" w:hAnsi="Times New Roman"/>
            <w:color w:val="FF0000"/>
            <w:sz w:val="24"/>
            <w:szCs w:val="24"/>
          </w:rPr>
        </w:r>
      </w:del>
    </w:p>
    <w:p>
      <w:pPr>
        <w:pStyle w:val="Normal"/>
        <w:spacing w:lineRule="auto" w:line="240"/>
        <w:ind w:left="720"/>
        <w:rPr>
          <w:del w:id="82" w:author="Unknown Author" w:date="2025-11-29T19:38:03Z"/>
        </w:rPr>
      </w:pPr>
      <w:del w:id="80" w:author="Unknown Author" w:date="2025-11-29T19:38:03Z">
        <w:r>
          <w:rPr>
            <w:rFonts w:eastAsia="Times New Roman" w:cs="Times New Roman" w:ascii="Aptos" w:hAnsi="Aptos"/>
            <w:b/>
            <w:bCs/>
            <w:color w:val="FF0000"/>
            <w:sz w:val="24"/>
            <w:szCs w:val="24"/>
          </w:rPr>
          <w:delText>If you did not use AI tools</w:delText>
        </w:r>
      </w:del>
      <w:del w:id="81" w:author="Unknown Author" w:date="2025-11-29T19:38:03Z">
        <w:r>
          <w:rPr>
            <w:rFonts w:eastAsia="Times New Roman" w:cs="Times New Roman" w:ascii="Aptos" w:hAnsi="Aptos"/>
            <w:color w:val="FF0000"/>
            <w:sz w:val="24"/>
            <w:szCs w:val="24"/>
          </w:rPr>
          <w:delText>: delete the first statement and keep the second one.</w:delText>
        </w:r>
      </w:del>
    </w:p>
    <w:p>
      <w:pPr>
        <w:pStyle w:val="Normal"/>
        <w:spacing w:lineRule="auto" w:line="240"/>
        <w:rPr>
          <w:rFonts w:ascii="Aptos" w:hAnsi="Aptos" w:eastAsia="Times New Roman" w:cs="Times New Roman"/>
          <w:color w:val="FF0000"/>
          <w:sz w:val="24"/>
          <w:szCs w:val="24"/>
          <w:del w:id="84" w:author="Unknown Author" w:date="2025-11-29T19:38:03Z"/>
        </w:rPr>
      </w:pPr>
      <w:del w:id="83" w:author="Unknown Author" w:date="2025-11-29T19:38:03Z">
        <w:r>
          <w:rPr>
            <w:rFonts w:eastAsia="Times New Roman" w:cs="Times New Roman" w:ascii="Aptos" w:hAnsi="Aptos"/>
            <w:color w:val="FF0000"/>
            <w:sz w:val="24"/>
            <w:szCs w:val="24"/>
          </w:rPr>
        </w:r>
      </w:del>
    </w:p>
    <w:p>
      <w:pPr>
        <w:pStyle w:val="ListParagraph"/>
        <w:numPr>
          <w:ilvl w:val="0"/>
          <w:numId w:val="1"/>
        </w:numPr>
        <w:rPr>
          <w:del w:id="86" w:author="Unknown Author" w:date="2025-11-29T19:38:03Z"/>
        </w:rPr>
      </w:pPr>
      <w:del w:id="85" w:author="Unknown Author" w:date="2025-11-29T19:38:03Z">
        <w:r>
          <w:rPr>
            <w:rFonts w:ascii="Aptos" w:hAnsi="Aptos" w:asciiTheme="minorHAnsi" w:hAnsiTheme="minorHAnsi"/>
            <w:b/>
            <w:bCs/>
            <w:color w:val="FF0000"/>
            <w:sz w:val="24"/>
            <w:szCs w:val="24"/>
          </w:rPr>
          <w:delText>Version Control</w:delText>
        </w:r>
      </w:del>
    </w:p>
    <w:p>
      <w:pPr>
        <w:pStyle w:val="Normal"/>
        <w:numPr>
          <w:ilvl w:val="0"/>
          <w:numId w:val="0"/>
        </w:numPr>
        <w:spacing w:lineRule="auto" w:line="240" w:beforeAutospacing="1" w:afterAutospacing="1"/>
        <w:ind w:hanging="0" w:left="720"/>
        <w:outlineLvl w:val="2"/>
        <w:rPr>
          <w:del w:id="88" w:author="Unknown Author" w:date="2025-11-29T19:38:03Z"/>
        </w:rPr>
      </w:pPr>
      <w:del w:id="87" w:author="Unknown Author" w:date="2025-11-29T19:38:03Z">
        <w:r>
          <w:rPr>
            <w:rFonts w:eastAsia="Times New Roman" w:cs="Times New Roman" w:ascii="Aptos" w:hAnsi="Aptos" w:asciiTheme="minorHAnsi" w:hAnsiTheme="minorHAnsi"/>
            <w:b/>
            <w:bCs/>
            <w:color w:val="FF0000"/>
            <w:sz w:val="24"/>
            <w:szCs w:val="24"/>
          </w:rPr>
          <w:delText>Enabling Version Control in Microsoft Word:</w:delText>
        </w:r>
      </w:del>
    </w:p>
    <w:p>
      <w:pPr>
        <w:pStyle w:val="Normal"/>
        <w:spacing w:lineRule="auto" w:line="240" w:beforeAutospacing="1" w:afterAutospacing="1"/>
        <w:ind w:left="720"/>
        <w:rPr>
          <w:del w:id="90" w:author="Unknown Author" w:date="2025-11-29T19:38:03Z"/>
        </w:rPr>
      </w:pPr>
      <w:del w:id="89" w:author="Unknown Author" w:date="2025-11-29T19:38:03Z">
        <w:r>
          <w:rPr>
            <w:rFonts w:eastAsia="Times New Roman" w:cs="Times New Roman" w:ascii="Aptos" w:hAnsi="Aptos" w:asciiTheme="minorHAnsi" w:hAnsiTheme="minorHAnsi"/>
            <w:color w:val="FF0000"/>
            <w:sz w:val="24"/>
            <w:szCs w:val="24"/>
          </w:rPr>
          <w:delText>Version control in Microsoft Word can be achieved in a few ways. Here’s how to do it:</w:delText>
        </w:r>
      </w:del>
    </w:p>
    <w:p>
      <w:pPr>
        <w:pStyle w:val="Normal"/>
        <w:numPr>
          <w:ilvl w:val="0"/>
          <w:numId w:val="0"/>
        </w:numPr>
        <w:spacing w:lineRule="auto" w:line="240" w:beforeAutospacing="1" w:afterAutospacing="1"/>
        <w:ind w:hanging="0" w:left="720"/>
        <w:outlineLvl w:val="3"/>
        <w:rPr>
          <w:del w:id="92" w:author="Unknown Author" w:date="2025-11-29T19:38:03Z"/>
        </w:rPr>
      </w:pPr>
      <w:del w:id="91" w:author="Unknown Author" w:date="2025-11-29T19:38:03Z">
        <w:r>
          <w:rPr>
            <w:rFonts w:eastAsia="Times New Roman" w:cs="Times New Roman" w:ascii="Aptos" w:hAnsi="Aptos" w:asciiTheme="minorHAnsi" w:hAnsiTheme="minorHAnsi"/>
            <w:b/>
            <w:bCs/>
            <w:color w:val="FF0000"/>
            <w:sz w:val="24"/>
            <w:szCs w:val="24"/>
          </w:rPr>
          <w:delText>1. Using Track Changes:</w:delText>
        </w:r>
      </w:del>
    </w:p>
    <w:p>
      <w:pPr>
        <w:pStyle w:val="Normal"/>
        <w:numPr>
          <w:ilvl w:val="0"/>
          <w:numId w:val="3"/>
        </w:numPr>
        <w:tabs>
          <w:tab w:val="clear" w:pos="720"/>
          <w:tab w:val="left" w:pos="1440" w:leader="none"/>
        </w:tabs>
        <w:spacing w:lineRule="auto" w:line="240" w:beforeAutospacing="1" w:afterAutospacing="1"/>
        <w:ind w:hanging="360" w:left="1440"/>
        <w:rPr>
          <w:del w:id="95" w:author="Unknown Author" w:date="2025-11-29T19:38:03Z"/>
        </w:rPr>
      </w:pPr>
      <w:del w:id="93" w:author="Unknown Author" w:date="2025-11-29T19:38:03Z">
        <w:r>
          <w:rPr>
            <w:rFonts w:eastAsia="Times New Roman" w:cs="Times New Roman" w:ascii="Aptos" w:hAnsi="Aptos" w:asciiTheme="minorHAnsi" w:hAnsiTheme="minorHAnsi"/>
            <w:b/>
            <w:bCs/>
            <w:color w:val="FF0000"/>
            <w:sz w:val="24"/>
            <w:szCs w:val="24"/>
          </w:rPr>
          <w:delText>Track Changes</w:delText>
        </w:r>
      </w:del>
      <w:del w:id="94" w:author="Unknown Author" w:date="2025-11-29T19:38:03Z">
        <w:r>
          <w:rPr>
            <w:rFonts w:eastAsia="Times New Roman" w:cs="Times New Roman" w:ascii="Aptos" w:hAnsi="Aptos" w:asciiTheme="minorHAnsi" w:hAnsiTheme="minorHAnsi"/>
            <w:color w:val="FF0000"/>
            <w:sz w:val="24"/>
            <w:szCs w:val="24"/>
          </w:rPr>
          <w:delText xml:space="preserve"> is a built-in feature of Word that helps users monitor edits. </w:delText>
        </w:r>
      </w:del>
    </w:p>
    <w:p>
      <w:pPr>
        <w:pStyle w:val="Normal"/>
        <w:spacing w:lineRule="auto" w:line="240" w:beforeAutospacing="1" w:afterAutospacing="1"/>
        <w:ind w:left="1440"/>
        <w:rPr>
          <w:del w:id="97" w:author="Unknown Author" w:date="2025-11-29T19:38:03Z"/>
        </w:rPr>
      </w:pPr>
      <w:del w:id="96" w:author="Unknown Author" w:date="2025-11-29T19:38:03Z">
        <w:r>
          <w:rPr>
            <w:rFonts w:eastAsia="Times New Roman" w:cs="Times New Roman" w:ascii="Aptos" w:hAnsi="Aptos" w:asciiTheme="minorHAnsi" w:hAnsiTheme="minorHAnsi"/>
            <w:color w:val="FF0000"/>
            <w:sz w:val="24"/>
            <w:szCs w:val="24"/>
          </w:rPr>
          <w:delText>To enable:</w:delText>
        </w:r>
      </w:del>
    </w:p>
    <w:p>
      <w:pPr>
        <w:pStyle w:val="Normal"/>
        <w:numPr>
          <w:ilvl w:val="1"/>
          <w:numId w:val="3"/>
        </w:numPr>
        <w:tabs>
          <w:tab w:val="clear" w:pos="720"/>
          <w:tab w:val="left" w:pos="2160" w:leader="none"/>
        </w:tabs>
        <w:spacing w:lineRule="auto" w:line="240" w:beforeAutospacing="1" w:after="0"/>
        <w:ind w:hanging="360" w:left="2160"/>
        <w:rPr>
          <w:del w:id="101" w:author="Unknown Author" w:date="2025-11-29T19:38:03Z"/>
        </w:rPr>
      </w:pPr>
      <w:del w:id="98" w:author="Unknown Author" w:date="2025-11-29T19:38:03Z">
        <w:r>
          <w:rPr>
            <w:rFonts w:eastAsia="Times New Roman" w:cs="Times New Roman" w:ascii="Aptos" w:hAnsi="Aptos" w:asciiTheme="minorHAnsi" w:hAnsiTheme="minorHAnsi"/>
            <w:color w:val="FF0000"/>
            <w:sz w:val="24"/>
            <w:szCs w:val="24"/>
          </w:rPr>
          <w:delText xml:space="preserve">Go to the </w:delText>
        </w:r>
      </w:del>
      <w:del w:id="99" w:author="Unknown Author" w:date="2025-11-29T19:38:03Z">
        <w:r>
          <w:rPr>
            <w:rFonts w:eastAsia="Times New Roman" w:cs="Times New Roman" w:ascii="Aptos" w:hAnsi="Aptos" w:asciiTheme="minorHAnsi" w:hAnsiTheme="minorHAnsi"/>
            <w:b/>
            <w:bCs/>
            <w:color w:val="FF0000"/>
            <w:sz w:val="24"/>
            <w:szCs w:val="24"/>
          </w:rPr>
          <w:delText>Review</w:delText>
        </w:r>
      </w:del>
      <w:del w:id="100" w:author="Unknown Author" w:date="2025-11-29T19:38:03Z">
        <w:r>
          <w:rPr>
            <w:rFonts w:eastAsia="Times New Roman" w:cs="Times New Roman" w:ascii="Aptos" w:hAnsi="Aptos" w:asciiTheme="minorHAnsi" w:hAnsiTheme="minorHAnsi"/>
            <w:color w:val="FF0000"/>
            <w:sz w:val="24"/>
            <w:szCs w:val="24"/>
          </w:rPr>
          <w:delText xml:space="preserve"> tab.</w:delText>
        </w:r>
      </w:del>
    </w:p>
    <w:p>
      <w:pPr>
        <w:pStyle w:val="Normal"/>
        <w:numPr>
          <w:ilvl w:val="1"/>
          <w:numId w:val="3"/>
        </w:numPr>
        <w:tabs>
          <w:tab w:val="clear" w:pos="720"/>
          <w:tab w:val="left" w:pos="2160" w:leader="none"/>
        </w:tabs>
        <w:spacing w:lineRule="auto" w:line="240" w:before="0" w:after="0"/>
        <w:ind w:hanging="360" w:left="2160"/>
        <w:rPr>
          <w:del w:id="105" w:author="Unknown Author" w:date="2025-11-29T19:38:03Z"/>
        </w:rPr>
      </w:pPr>
      <w:del w:id="102" w:author="Unknown Author" w:date="2025-11-29T19:38:03Z">
        <w:r>
          <w:rPr>
            <w:rFonts w:eastAsia="Times New Roman" w:cs="Times New Roman" w:ascii="Aptos" w:hAnsi="Aptos" w:asciiTheme="minorHAnsi" w:hAnsiTheme="minorHAnsi"/>
            <w:color w:val="FF0000"/>
            <w:sz w:val="24"/>
            <w:szCs w:val="24"/>
          </w:rPr>
          <w:delText xml:space="preserve">Click </w:delText>
        </w:r>
      </w:del>
      <w:del w:id="103" w:author="Unknown Author" w:date="2025-11-29T19:38:03Z">
        <w:r>
          <w:rPr>
            <w:rFonts w:eastAsia="Times New Roman" w:cs="Times New Roman" w:ascii="Aptos" w:hAnsi="Aptos" w:asciiTheme="minorHAnsi" w:hAnsiTheme="minorHAnsi"/>
            <w:b/>
            <w:bCs/>
            <w:color w:val="FF0000"/>
            <w:sz w:val="24"/>
            <w:szCs w:val="24"/>
          </w:rPr>
          <w:delText>Track Changes</w:delText>
        </w:r>
      </w:del>
      <w:del w:id="104" w:author="Unknown Author" w:date="2025-11-29T19:38:03Z">
        <w:r>
          <w:rPr>
            <w:rFonts w:eastAsia="Times New Roman" w:cs="Times New Roman" w:ascii="Aptos" w:hAnsi="Aptos" w:asciiTheme="minorHAnsi" w:hAnsiTheme="minorHAnsi"/>
            <w:color w:val="FF0000"/>
            <w:sz w:val="24"/>
            <w:szCs w:val="24"/>
          </w:rPr>
          <w:delText xml:space="preserve"> </w:delText>
        </w:r>
      </w:del>
    </w:p>
    <w:p>
      <w:pPr>
        <w:pStyle w:val="Normal"/>
        <w:numPr>
          <w:ilvl w:val="1"/>
          <w:numId w:val="3"/>
        </w:numPr>
        <w:tabs>
          <w:tab w:val="clear" w:pos="720"/>
          <w:tab w:val="left" w:pos="2160" w:leader="none"/>
        </w:tabs>
        <w:spacing w:lineRule="auto" w:line="240" w:before="0" w:after="0"/>
        <w:ind w:hanging="360" w:left="2160"/>
        <w:rPr>
          <w:del w:id="107" w:author="Unknown Author" w:date="2025-11-29T19:38:03Z"/>
        </w:rPr>
      </w:pPr>
      <w:del w:id="106" w:author="Unknown Author" w:date="2025-11-29T19:38:03Z">
        <w:r>
          <w:rPr>
            <w:rFonts w:eastAsia="Times New Roman" w:cs="Times New Roman" w:ascii="Aptos" w:hAnsi="Aptos" w:asciiTheme="minorHAnsi" w:hAnsiTheme="minorHAnsi"/>
            <w:color w:val="FF0000"/>
            <w:sz w:val="24"/>
            <w:szCs w:val="24"/>
          </w:rPr>
          <w:delText>Word will start recording changes and can show who made each edit.</w:delText>
        </w:r>
      </w:del>
    </w:p>
    <w:p>
      <w:pPr>
        <w:pStyle w:val="Normal"/>
        <w:numPr>
          <w:ilvl w:val="1"/>
          <w:numId w:val="3"/>
        </w:numPr>
        <w:tabs>
          <w:tab w:val="clear" w:pos="720"/>
          <w:tab w:val="left" w:pos="2160" w:leader="none"/>
        </w:tabs>
        <w:spacing w:lineRule="auto" w:line="240" w:before="0" w:afterAutospacing="1"/>
        <w:ind w:hanging="360" w:left="2160"/>
        <w:rPr>
          <w:del w:id="111" w:author="Unknown Author" w:date="2025-11-29T19:38:03Z"/>
        </w:rPr>
      </w:pPr>
      <w:del w:id="108" w:author="Unknown Author" w:date="2025-11-29T19:38:03Z">
        <w:r>
          <w:rPr>
            <w:rFonts w:eastAsia="Times New Roman" w:cs="Times New Roman" w:ascii="Aptos" w:hAnsi="Aptos" w:asciiTheme="minorHAnsi" w:hAnsiTheme="minorHAnsi"/>
            <w:color w:val="FF0000"/>
            <w:sz w:val="24"/>
            <w:szCs w:val="24"/>
          </w:rPr>
          <w:delText xml:space="preserve">Select </w:delText>
        </w:r>
      </w:del>
      <w:del w:id="109" w:author="Unknown Author" w:date="2025-11-29T19:38:03Z">
        <w:r>
          <w:rPr>
            <w:rFonts w:eastAsia="Times New Roman" w:cs="Times New Roman" w:ascii="Aptos" w:hAnsi="Aptos" w:asciiTheme="minorHAnsi" w:hAnsiTheme="minorHAnsi"/>
            <w:b/>
            <w:bCs/>
            <w:color w:val="FF0000"/>
            <w:sz w:val="24"/>
            <w:szCs w:val="24"/>
          </w:rPr>
          <w:delText>No Markup</w:delText>
        </w:r>
      </w:del>
      <w:del w:id="110" w:author="Unknown Author" w:date="2025-11-29T19:38:03Z">
        <w:r>
          <w:rPr>
            <w:rFonts w:eastAsia="Times New Roman" w:cs="Times New Roman" w:ascii="Aptos" w:hAnsi="Aptos" w:asciiTheme="minorHAnsi" w:hAnsiTheme="minorHAnsi"/>
            <w:color w:val="FF0000"/>
            <w:sz w:val="24"/>
            <w:szCs w:val="24"/>
          </w:rPr>
          <w:delText xml:space="preserve"> from the drop-down menu.</w:delText>
        </w:r>
      </w:del>
    </w:p>
    <w:p>
      <w:pPr>
        <w:pStyle w:val="Normal"/>
        <w:spacing w:lineRule="auto" w:line="240" w:beforeAutospacing="1" w:afterAutospacing="1"/>
        <w:ind w:left="2160"/>
        <w:rPr>
          <w:del w:id="113" w:author="Unknown Author" w:date="2025-11-29T19:38:03Z"/>
        </w:rPr>
      </w:pPr>
      <w:del w:id="112" w:author="Unknown Author" w:date="2025-11-29T19:38:03Z">
        <w:r>
          <w:rPr/>
          <w:drawing>
            <wp:inline distT="0" distB="0" distL="0" distR="0">
              <wp:extent cx="2047875" cy="1038225"/>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noChangeArrowheads="1"/>
                      </pic:cNvPicPr>
                    </pic:nvPicPr>
                    <pic:blipFill>
                      <a:blip r:embed="rId3"/>
                      <a:stretch>
                        <a:fillRect/>
                      </a:stretch>
                    </pic:blipFill>
                    <pic:spPr bwMode="auto">
                      <a:xfrm>
                        <a:off x="0" y="0"/>
                        <a:ext cx="2047875" cy="1038225"/>
                      </a:xfrm>
                      <a:prstGeom prst="rect">
                        <a:avLst/>
                      </a:prstGeom>
                    </pic:spPr>
                  </pic:pic>
                </a:graphicData>
              </a:graphic>
            </wp:inline>
          </w:drawing>
        </w:r>
      </w:del>
    </w:p>
    <w:p>
      <w:pPr>
        <w:pStyle w:val="Normal"/>
        <w:numPr>
          <w:ilvl w:val="0"/>
          <w:numId w:val="0"/>
        </w:numPr>
        <w:spacing w:lineRule="auto" w:line="240" w:beforeAutospacing="1" w:afterAutospacing="1"/>
        <w:ind w:hanging="0" w:left="720"/>
        <w:outlineLvl w:val="3"/>
        <w:rPr>
          <w:del w:id="115" w:author="Unknown Author" w:date="2025-11-29T19:38:03Z"/>
        </w:rPr>
      </w:pPr>
      <w:del w:id="114" w:author="Unknown Author" w:date="2025-11-29T19:38:03Z">
        <w:r>
          <w:rPr>
            <w:rFonts w:eastAsia="Times New Roman" w:cs="Times New Roman" w:ascii="Aptos" w:hAnsi="Aptos" w:asciiTheme="minorHAnsi" w:hAnsiTheme="minorHAnsi"/>
            <w:b/>
            <w:bCs/>
            <w:color w:val="FF0000"/>
            <w:sz w:val="24"/>
            <w:szCs w:val="24"/>
          </w:rPr>
          <w:delText>2. Using Microsoft OneDrive or SharePoint:</w:delText>
        </w:r>
      </w:del>
    </w:p>
    <w:p>
      <w:pPr>
        <w:pStyle w:val="Normal"/>
        <w:numPr>
          <w:ilvl w:val="0"/>
          <w:numId w:val="4"/>
        </w:numPr>
        <w:tabs>
          <w:tab w:val="clear" w:pos="720"/>
          <w:tab w:val="left" w:pos="1440" w:leader="none"/>
        </w:tabs>
        <w:spacing w:lineRule="auto" w:line="240" w:beforeAutospacing="1" w:after="0"/>
        <w:ind w:hanging="360" w:left="1440"/>
        <w:rPr>
          <w:del w:id="121" w:author="Unknown Author" w:date="2025-11-29T19:38:03Z"/>
        </w:rPr>
      </w:pPr>
      <w:del w:id="116" w:author="Unknown Author" w:date="2025-11-29T19:38:03Z">
        <w:r>
          <w:rPr>
            <w:rFonts w:eastAsia="Times New Roman" w:cs="Times New Roman" w:ascii="Aptos" w:hAnsi="Aptos" w:asciiTheme="minorHAnsi" w:hAnsiTheme="minorHAnsi"/>
            <w:color w:val="FF0000"/>
            <w:sz w:val="24"/>
            <w:szCs w:val="24"/>
          </w:rPr>
          <w:delText xml:space="preserve">Save Word documents to </w:delText>
        </w:r>
      </w:del>
      <w:del w:id="117" w:author="Unknown Author" w:date="2025-11-29T19:38:03Z">
        <w:r>
          <w:rPr>
            <w:rFonts w:eastAsia="Times New Roman" w:cs="Times New Roman" w:ascii="Aptos" w:hAnsi="Aptos" w:asciiTheme="minorHAnsi" w:hAnsiTheme="minorHAnsi"/>
            <w:b/>
            <w:bCs/>
            <w:color w:val="FF0000"/>
            <w:sz w:val="24"/>
            <w:szCs w:val="24"/>
          </w:rPr>
          <w:delText>OneDrive</w:delText>
        </w:r>
      </w:del>
      <w:del w:id="118" w:author="Unknown Author" w:date="2025-11-29T19:38:03Z">
        <w:r>
          <w:rPr>
            <w:rFonts w:eastAsia="Times New Roman" w:cs="Times New Roman" w:ascii="Aptos" w:hAnsi="Aptos" w:asciiTheme="minorHAnsi" w:hAnsiTheme="minorHAnsi"/>
            <w:color w:val="FF0000"/>
            <w:sz w:val="24"/>
            <w:szCs w:val="24"/>
          </w:rPr>
          <w:delText xml:space="preserve"> or </w:delText>
        </w:r>
      </w:del>
      <w:del w:id="119" w:author="Unknown Author" w:date="2025-11-29T19:38:03Z">
        <w:r>
          <w:rPr>
            <w:rFonts w:eastAsia="Times New Roman" w:cs="Times New Roman" w:ascii="Aptos" w:hAnsi="Aptos" w:asciiTheme="minorHAnsi" w:hAnsiTheme="minorHAnsi"/>
            <w:b/>
            <w:bCs/>
            <w:color w:val="FF0000"/>
            <w:sz w:val="24"/>
            <w:szCs w:val="24"/>
          </w:rPr>
          <w:delText>SharePoint</w:delText>
        </w:r>
      </w:del>
      <w:del w:id="120" w:author="Unknown Author" w:date="2025-11-29T19:38:03Z">
        <w:r>
          <w:rPr>
            <w:rFonts w:eastAsia="Times New Roman" w:cs="Times New Roman" w:ascii="Aptos" w:hAnsi="Aptos" w:asciiTheme="minorHAnsi" w:hAnsiTheme="minorHAnsi"/>
            <w:color w:val="FF0000"/>
            <w:sz w:val="24"/>
            <w:szCs w:val="24"/>
          </w:rPr>
          <w:delText xml:space="preserve"> to automatically enable version history.</w:delText>
        </w:r>
      </w:del>
    </w:p>
    <w:p>
      <w:pPr>
        <w:pStyle w:val="Normal"/>
        <w:numPr>
          <w:ilvl w:val="1"/>
          <w:numId w:val="4"/>
        </w:numPr>
        <w:tabs>
          <w:tab w:val="clear" w:pos="720"/>
          <w:tab w:val="left" w:pos="2160" w:leader="none"/>
        </w:tabs>
        <w:spacing w:lineRule="auto" w:line="240" w:before="0" w:after="0"/>
        <w:ind w:hanging="360" w:left="2160"/>
        <w:rPr>
          <w:del w:id="131" w:author="Unknown Author" w:date="2025-11-29T19:38:03Z"/>
        </w:rPr>
      </w:pPr>
      <w:del w:id="122" w:author="Unknown Author" w:date="2025-11-29T19:38:03Z">
        <w:r>
          <w:rPr>
            <w:rFonts w:eastAsia="Times New Roman" w:cs="Times New Roman" w:ascii="Aptos" w:hAnsi="Aptos" w:asciiTheme="minorHAnsi" w:hAnsiTheme="minorHAnsi"/>
            <w:color w:val="FF0000"/>
            <w:sz w:val="24"/>
            <w:szCs w:val="24"/>
          </w:rPr>
          <w:delText xml:space="preserve">Go to </w:delText>
        </w:r>
      </w:del>
      <w:del w:id="123" w:author="Unknown Author" w:date="2025-11-29T19:38:03Z">
        <w:r>
          <w:rPr>
            <w:rFonts w:eastAsia="Times New Roman" w:cs="Times New Roman" w:ascii="Aptos" w:hAnsi="Aptos" w:asciiTheme="minorHAnsi" w:hAnsiTheme="minorHAnsi"/>
            <w:b/>
            <w:bCs/>
            <w:color w:val="FF0000"/>
            <w:sz w:val="24"/>
            <w:szCs w:val="24"/>
          </w:rPr>
          <w:delText>File</w:delText>
        </w:r>
      </w:del>
      <w:del w:id="124" w:author="Unknown Author" w:date="2025-11-29T19:38:03Z">
        <w:r>
          <w:rPr>
            <w:rFonts w:eastAsia="Times New Roman" w:cs="Times New Roman" w:ascii="Aptos" w:hAnsi="Aptos" w:asciiTheme="minorHAnsi" w:hAnsiTheme="minorHAnsi"/>
            <w:color w:val="FF0000"/>
            <w:sz w:val="24"/>
            <w:szCs w:val="24"/>
          </w:rPr>
          <w:delText xml:space="preserve"> &gt; </w:delText>
        </w:r>
      </w:del>
      <w:del w:id="125" w:author="Unknown Author" w:date="2025-11-29T19:38:03Z">
        <w:r>
          <w:rPr>
            <w:rFonts w:eastAsia="Times New Roman" w:cs="Times New Roman" w:ascii="Aptos" w:hAnsi="Aptos" w:asciiTheme="minorHAnsi" w:hAnsiTheme="minorHAnsi"/>
            <w:b/>
            <w:bCs/>
            <w:color w:val="FF0000"/>
            <w:sz w:val="24"/>
            <w:szCs w:val="24"/>
          </w:rPr>
          <w:delText>Save As</w:delText>
        </w:r>
      </w:del>
      <w:del w:id="126" w:author="Unknown Author" w:date="2025-11-29T19:38:03Z">
        <w:r>
          <w:rPr>
            <w:rFonts w:eastAsia="Times New Roman" w:cs="Times New Roman" w:ascii="Aptos" w:hAnsi="Aptos" w:asciiTheme="minorHAnsi" w:hAnsiTheme="minorHAnsi"/>
            <w:color w:val="FF0000"/>
            <w:sz w:val="24"/>
            <w:szCs w:val="24"/>
          </w:rPr>
          <w:delText xml:space="preserve"> &gt; </w:delText>
        </w:r>
      </w:del>
      <w:del w:id="127" w:author="Unknown Author" w:date="2025-11-29T19:38:03Z">
        <w:r>
          <w:rPr>
            <w:rFonts w:eastAsia="Times New Roman" w:cs="Times New Roman" w:ascii="Aptos" w:hAnsi="Aptos" w:asciiTheme="minorHAnsi" w:hAnsiTheme="minorHAnsi"/>
            <w:b/>
            <w:bCs/>
            <w:color w:val="FF0000"/>
            <w:sz w:val="24"/>
            <w:szCs w:val="24"/>
          </w:rPr>
          <w:delText>OneDrive</w:delText>
        </w:r>
      </w:del>
      <w:del w:id="128" w:author="Unknown Author" w:date="2025-11-29T19:38:03Z">
        <w:r>
          <w:rPr>
            <w:rFonts w:eastAsia="Times New Roman" w:cs="Times New Roman" w:ascii="Aptos" w:hAnsi="Aptos" w:asciiTheme="minorHAnsi" w:hAnsiTheme="minorHAnsi"/>
            <w:color w:val="FF0000"/>
            <w:sz w:val="24"/>
            <w:szCs w:val="24"/>
          </w:rPr>
          <w:delText xml:space="preserve"> or </w:delText>
        </w:r>
      </w:del>
      <w:del w:id="129" w:author="Unknown Author" w:date="2025-11-29T19:38:03Z">
        <w:r>
          <w:rPr>
            <w:rFonts w:eastAsia="Times New Roman" w:cs="Times New Roman" w:ascii="Aptos" w:hAnsi="Aptos" w:asciiTheme="minorHAnsi" w:hAnsiTheme="minorHAnsi"/>
            <w:b/>
            <w:bCs/>
            <w:color w:val="FF0000"/>
            <w:sz w:val="24"/>
            <w:szCs w:val="24"/>
          </w:rPr>
          <w:delText>SharePoint</w:delText>
        </w:r>
      </w:del>
      <w:del w:id="130" w:author="Unknown Author" w:date="2025-11-29T19:38:03Z">
        <w:r>
          <w:rPr>
            <w:rFonts w:eastAsia="Times New Roman" w:cs="Times New Roman" w:ascii="Aptos" w:hAnsi="Aptos" w:asciiTheme="minorHAnsi" w:hAnsiTheme="minorHAnsi"/>
            <w:color w:val="FF0000"/>
            <w:sz w:val="24"/>
            <w:szCs w:val="24"/>
          </w:rPr>
          <w:delText>.</w:delText>
        </w:r>
      </w:del>
    </w:p>
    <w:p>
      <w:pPr>
        <w:pStyle w:val="Normal"/>
        <w:numPr>
          <w:ilvl w:val="1"/>
          <w:numId w:val="4"/>
        </w:numPr>
        <w:tabs>
          <w:tab w:val="clear" w:pos="720"/>
          <w:tab w:val="left" w:pos="2160" w:leader="none"/>
        </w:tabs>
        <w:spacing w:lineRule="auto" w:line="240" w:before="0" w:afterAutospacing="1"/>
        <w:ind w:hanging="360" w:left="2160"/>
        <w:rPr>
          <w:del w:id="135" w:author="Unknown Author" w:date="2025-11-29T19:38:03Z"/>
        </w:rPr>
      </w:pPr>
      <w:del w:id="132" w:author="Unknown Author" w:date="2025-11-29T19:38:03Z">
        <w:r>
          <w:rPr>
            <w:rFonts w:eastAsia="Times New Roman" w:cs="Times New Roman" w:ascii="Aptos" w:hAnsi="Aptos" w:asciiTheme="minorHAnsi" w:hAnsiTheme="minorHAnsi"/>
            <w:color w:val="FF0000"/>
            <w:sz w:val="24"/>
            <w:szCs w:val="24"/>
          </w:rPr>
          <w:delText xml:space="preserve">In OneDrive or SharePoint, right-click the document, and select </w:delText>
        </w:r>
      </w:del>
      <w:del w:id="133" w:author="Unknown Author" w:date="2025-11-29T19:38:03Z">
        <w:r>
          <w:rPr>
            <w:rFonts w:eastAsia="Times New Roman" w:cs="Times New Roman" w:ascii="Aptos" w:hAnsi="Aptos" w:asciiTheme="minorHAnsi" w:hAnsiTheme="minorHAnsi"/>
            <w:b/>
            <w:bCs/>
            <w:color w:val="FF0000"/>
            <w:sz w:val="24"/>
            <w:szCs w:val="24"/>
          </w:rPr>
          <w:delText>Version History</w:delText>
        </w:r>
      </w:del>
      <w:del w:id="134" w:author="Unknown Author" w:date="2025-11-29T19:38:03Z">
        <w:r>
          <w:rPr>
            <w:rFonts w:eastAsia="Times New Roman" w:cs="Times New Roman" w:ascii="Aptos" w:hAnsi="Aptos" w:asciiTheme="minorHAnsi" w:hAnsiTheme="minorHAnsi"/>
            <w:color w:val="FF0000"/>
            <w:sz w:val="24"/>
            <w:szCs w:val="24"/>
          </w:rPr>
          <w:delText xml:space="preserve"> to view or restore previous versions.</w:delText>
        </w:r>
      </w:del>
    </w:p>
    <w:p>
      <w:pPr>
        <w:pStyle w:val="Normal"/>
        <w:numPr>
          <w:ilvl w:val="0"/>
          <w:numId w:val="0"/>
        </w:numPr>
        <w:spacing w:lineRule="auto" w:line="240" w:beforeAutospacing="1" w:afterAutospacing="1"/>
        <w:ind w:hanging="0" w:left="720"/>
        <w:outlineLvl w:val="3"/>
        <w:rPr>
          <w:del w:id="137" w:author="Unknown Author" w:date="2025-11-29T19:38:03Z"/>
        </w:rPr>
      </w:pPr>
      <w:del w:id="136" w:author="Unknown Author" w:date="2025-11-29T19:38:03Z">
        <w:r>
          <w:rPr>
            <w:rFonts w:eastAsia="Times New Roman" w:cs="Times New Roman" w:ascii="Aptos" w:hAnsi="Aptos" w:asciiTheme="minorHAnsi" w:hAnsiTheme="minorHAnsi"/>
            <w:b/>
            <w:bCs/>
            <w:color w:val="FF0000"/>
            <w:sz w:val="24"/>
            <w:szCs w:val="24"/>
          </w:rPr>
          <w:delText>3. Saving files manually:</w:delText>
        </w:r>
      </w:del>
    </w:p>
    <w:p>
      <w:pPr>
        <w:pStyle w:val="Normal"/>
        <w:numPr>
          <w:ilvl w:val="0"/>
          <w:numId w:val="5"/>
        </w:numPr>
        <w:tabs>
          <w:tab w:val="clear" w:pos="720"/>
          <w:tab w:val="left" w:pos="1440" w:leader="none"/>
        </w:tabs>
        <w:spacing w:lineRule="auto" w:line="240" w:beforeAutospacing="1" w:after="0"/>
        <w:ind w:hanging="360" w:left="1440"/>
        <w:rPr>
          <w:del w:id="143" w:author="Unknown Author" w:date="2025-11-29T19:38:03Z"/>
        </w:rPr>
      </w:pPr>
      <w:del w:id="138" w:author="Unknown Author" w:date="2025-11-29T19:38:03Z">
        <w:r>
          <w:rPr>
            <w:rFonts w:eastAsia="Times New Roman" w:cs="Times New Roman" w:ascii="Aptos" w:hAnsi="Aptos" w:asciiTheme="minorHAnsi" w:hAnsiTheme="minorHAnsi"/>
            <w:color w:val="FF0000"/>
            <w:sz w:val="24"/>
            <w:szCs w:val="24"/>
          </w:rPr>
          <w:delText xml:space="preserve">Users can create manual versions by saving files with date or version numbers in the filename, like </w:delText>
        </w:r>
      </w:del>
      <w:del w:id="139" w:author="Unknown Author" w:date="2025-11-29T19:38:03Z">
        <w:r>
          <w:rPr>
            <w:rFonts w:eastAsia="Times New Roman" w:cs="Courier New" w:ascii="Aptos" w:hAnsi="Aptos" w:asciiTheme="minorHAnsi" w:hAnsiTheme="minorHAnsi"/>
            <w:color w:val="FF0000"/>
            <w:sz w:val="24"/>
            <w:szCs w:val="24"/>
          </w:rPr>
          <w:delText>Document_v1</w:delText>
        </w:r>
      </w:del>
      <w:del w:id="140" w:author="Unknown Author" w:date="2025-11-29T19:38:03Z">
        <w:r>
          <w:rPr>
            <w:rFonts w:eastAsia="Times New Roman" w:cs="Times New Roman" w:ascii="Aptos" w:hAnsi="Aptos" w:asciiTheme="minorHAnsi" w:hAnsiTheme="minorHAnsi"/>
            <w:color w:val="FF0000"/>
            <w:sz w:val="24"/>
            <w:szCs w:val="24"/>
          </w:rPr>
          <w:delText xml:space="preserve">, </w:delText>
        </w:r>
      </w:del>
      <w:del w:id="141" w:author="Unknown Author" w:date="2025-11-29T19:38:03Z">
        <w:r>
          <w:rPr>
            <w:rFonts w:eastAsia="Times New Roman" w:cs="Courier New" w:ascii="Aptos" w:hAnsi="Aptos" w:asciiTheme="minorHAnsi" w:hAnsiTheme="minorHAnsi"/>
            <w:color w:val="FF0000"/>
            <w:sz w:val="24"/>
            <w:szCs w:val="24"/>
          </w:rPr>
          <w:delText>Document_v2</w:delText>
        </w:r>
      </w:del>
      <w:del w:id="142" w:author="Unknown Author" w:date="2025-11-29T19:38:03Z">
        <w:r>
          <w:rPr>
            <w:rFonts w:eastAsia="Times New Roman" w:cs="Times New Roman" w:ascii="Aptos" w:hAnsi="Aptos" w:asciiTheme="minorHAnsi" w:hAnsiTheme="minorHAnsi"/>
            <w:color w:val="FF0000"/>
            <w:sz w:val="24"/>
            <w:szCs w:val="24"/>
          </w:rPr>
          <w:delText>, etc.</w:delText>
        </w:r>
      </w:del>
    </w:p>
    <w:p>
      <w:pPr>
        <w:pStyle w:val="Normal"/>
        <w:numPr>
          <w:ilvl w:val="0"/>
          <w:numId w:val="5"/>
        </w:numPr>
        <w:tabs>
          <w:tab w:val="clear" w:pos="720"/>
          <w:tab w:val="left" w:pos="1440" w:leader="none"/>
        </w:tabs>
        <w:spacing w:lineRule="auto" w:line="240" w:before="0" w:afterAutospacing="1"/>
        <w:ind w:hanging="360" w:left="1440"/>
        <w:rPr>
          <w:del w:id="145" w:author="Unknown Author" w:date="2025-11-29T19:38:03Z"/>
        </w:rPr>
      </w:pPr>
      <w:del w:id="144" w:author="Unknown Author" w:date="2025-11-29T19:38:03Z">
        <w:r>
          <w:rPr>
            <w:rFonts w:eastAsia="Times New Roman" w:cs="Times New Roman" w:ascii="Aptos" w:hAnsi="Aptos" w:asciiTheme="minorHAnsi" w:hAnsiTheme="minorHAnsi"/>
            <w:color w:val="FF0000"/>
            <w:sz w:val="24"/>
            <w:szCs w:val="24"/>
          </w:rPr>
          <w:delText>This method requires consistent discipline and a well-maintained naming system.</w:delText>
        </w:r>
      </w:del>
    </w:p>
    <w:p>
      <w:pPr>
        <w:pStyle w:val="Normal"/>
        <w:spacing w:lineRule="auto" w:line="240" w:beforeAutospacing="1" w:afterAutospacing="1"/>
        <w:ind w:left="1080"/>
        <w:rPr>
          <w:del w:id="147" w:author="Unknown Author" w:date="2025-11-29T19:38:03Z"/>
        </w:rPr>
      </w:pPr>
      <w:del w:id="146" w:author="Unknown Author" w:date="2025-11-29T19:38:03Z">
        <w:r>
          <w:rPr>
            <w:rFonts w:eastAsia="Times New Roman" w:cs="Times New Roman" w:ascii="Aptos" w:hAnsi="Aptos" w:asciiTheme="minorHAnsi" w:hAnsiTheme="minorHAnsi"/>
            <w:color w:val="FF0000"/>
            <w:sz w:val="24"/>
            <w:szCs w:val="24"/>
          </w:rPr>
          <w:delText>Proper file naming is critical for version control. To efficiently track different versions of a document, file names should include essential details such as:</w:delText>
        </w:r>
      </w:del>
    </w:p>
    <w:p>
      <w:pPr>
        <w:pStyle w:val="Normal"/>
        <w:numPr>
          <w:ilvl w:val="0"/>
          <w:numId w:val="6"/>
        </w:numPr>
        <w:tabs>
          <w:tab w:val="clear" w:pos="720"/>
          <w:tab w:val="left" w:pos="1800" w:leader="none"/>
        </w:tabs>
        <w:spacing w:lineRule="auto" w:line="240" w:beforeAutospacing="1" w:after="0"/>
        <w:ind w:hanging="360" w:left="1800"/>
        <w:rPr>
          <w:del w:id="149" w:author="Unknown Author" w:date="2025-11-29T19:38:03Z"/>
        </w:rPr>
      </w:pPr>
      <w:del w:id="148" w:author="Unknown Author" w:date="2025-11-29T19:38:03Z">
        <w:r>
          <w:rPr>
            <w:rFonts w:eastAsia="Times New Roman" w:cs="Times New Roman" w:ascii="Aptos" w:hAnsi="Aptos" w:asciiTheme="minorHAnsi" w:hAnsiTheme="minorHAnsi"/>
            <w:b/>
            <w:bCs/>
            <w:color w:val="FF0000"/>
            <w:sz w:val="24"/>
            <w:szCs w:val="24"/>
          </w:rPr>
          <w:delText>Student number</w:delText>
        </w:r>
      </w:del>
    </w:p>
    <w:p>
      <w:pPr>
        <w:pStyle w:val="Normal"/>
        <w:numPr>
          <w:ilvl w:val="0"/>
          <w:numId w:val="6"/>
        </w:numPr>
        <w:tabs>
          <w:tab w:val="clear" w:pos="720"/>
          <w:tab w:val="left" w:pos="1800" w:leader="none"/>
        </w:tabs>
        <w:spacing w:lineRule="auto" w:line="240" w:before="0" w:after="0"/>
        <w:ind w:hanging="360" w:left="1800"/>
        <w:rPr>
          <w:del w:id="151" w:author="Unknown Author" w:date="2025-11-29T19:38:03Z"/>
        </w:rPr>
      </w:pPr>
      <w:del w:id="150" w:author="Unknown Author" w:date="2025-11-29T19:38:03Z">
        <w:r>
          <w:rPr>
            <w:rFonts w:eastAsia="Times New Roman" w:cs="Times New Roman" w:ascii="Aptos" w:hAnsi="Aptos" w:asciiTheme="minorHAnsi" w:hAnsiTheme="minorHAnsi"/>
            <w:b/>
            <w:bCs/>
            <w:color w:val="FF0000"/>
            <w:sz w:val="24"/>
            <w:szCs w:val="24"/>
          </w:rPr>
          <w:delText xml:space="preserve">Assignment </w:delText>
        </w:r>
      </w:del>
    </w:p>
    <w:p>
      <w:pPr>
        <w:pStyle w:val="Normal"/>
        <w:numPr>
          <w:ilvl w:val="0"/>
          <w:numId w:val="6"/>
        </w:numPr>
        <w:tabs>
          <w:tab w:val="clear" w:pos="720"/>
          <w:tab w:val="left" w:pos="1800" w:leader="none"/>
        </w:tabs>
        <w:spacing w:lineRule="auto" w:line="240" w:before="0" w:after="0"/>
        <w:ind w:hanging="360" w:left="1800"/>
        <w:rPr>
          <w:del w:id="153" w:author="Unknown Author" w:date="2025-11-29T19:38:03Z"/>
        </w:rPr>
      </w:pPr>
      <w:del w:id="152" w:author="Unknown Author" w:date="2025-11-29T19:38:03Z">
        <w:r>
          <w:rPr>
            <w:rFonts w:eastAsia="Times New Roman" w:cs="Times New Roman" w:ascii="Aptos" w:hAnsi="Aptos" w:asciiTheme="minorHAnsi" w:hAnsiTheme="minorHAnsi"/>
            <w:b/>
            <w:bCs/>
            <w:color w:val="FF0000"/>
            <w:sz w:val="24"/>
            <w:szCs w:val="24"/>
          </w:rPr>
          <w:delText>Module title</w:delText>
        </w:r>
      </w:del>
    </w:p>
    <w:p>
      <w:pPr>
        <w:pStyle w:val="Normal"/>
        <w:numPr>
          <w:ilvl w:val="0"/>
          <w:numId w:val="6"/>
        </w:numPr>
        <w:tabs>
          <w:tab w:val="clear" w:pos="720"/>
          <w:tab w:val="left" w:pos="1800" w:leader="none"/>
        </w:tabs>
        <w:spacing w:lineRule="auto" w:line="240" w:before="0" w:afterAutospacing="1"/>
        <w:ind w:hanging="360" w:left="1800"/>
        <w:rPr>
          <w:del w:id="155" w:author="Unknown Author" w:date="2025-11-29T19:38:03Z"/>
        </w:rPr>
      </w:pPr>
      <w:del w:id="154" w:author="Unknown Author" w:date="2025-11-29T19:38:03Z">
        <w:r>
          <w:rPr>
            <w:rFonts w:eastAsia="Times New Roman" w:cs="Times New Roman" w:ascii="Aptos" w:hAnsi="Aptos" w:asciiTheme="minorHAnsi" w:hAnsiTheme="minorHAnsi"/>
            <w:b/>
            <w:bCs/>
            <w:color w:val="FF0000"/>
            <w:sz w:val="24"/>
            <w:szCs w:val="24"/>
          </w:rPr>
          <w:delText>Version Number</w:delText>
        </w:r>
      </w:del>
    </w:p>
    <w:p>
      <w:pPr>
        <w:pStyle w:val="Normal"/>
        <w:spacing w:lineRule="auto" w:line="240" w:beforeAutospacing="1" w:afterAutospacing="1"/>
        <w:ind w:left="1440"/>
        <w:rPr>
          <w:del w:id="159" w:author="Unknown Author" w:date="2025-11-29T19:38:03Z"/>
        </w:rPr>
      </w:pPr>
      <w:del w:id="156" w:author="Unknown Author" w:date="2025-11-29T19:38:03Z">
        <w:r>
          <w:rPr>
            <w:rFonts w:eastAsia="Times New Roman" w:cs="Times New Roman" w:ascii="Aptos" w:hAnsi="Aptos" w:asciiTheme="minorHAnsi" w:hAnsiTheme="minorHAnsi"/>
            <w:b/>
            <w:bCs/>
            <w:color w:val="FF0000"/>
            <w:sz w:val="24"/>
            <w:szCs w:val="24"/>
          </w:rPr>
          <w:delText>For example: 2024998_CA1_</w:delText>
        </w:r>
      </w:del>
      <w:del w:id="157" w:author="Unknown Author" w:date="2025-11-29T19:38:03Z">
        <w:r>
          <w:rPr/>
          <w:delText xml:space="preserve"> </w:delText>
        </w:r>
      </w:del>
      <w:del w:id="158" w:author="Unknown Author" w:date="2025-11-29T19:38:03Z">
        <w:r>
          <w:rPr>
            <w:rFonts w:eastAsia="Times New Roman" w:cs="Times New Roman" w:ascii="Aptos" w:hAnsi="Aptos" w:asciiTheme="minorHAnsi" w:hAnsiTheme="minorHAnsi"/>
            <w:b/>
            <w:bCs/>
            <w:color w:val="FF0000"/>
            <w:sz w:val="24"/>
            <w:szCs w:val="24"/>
          </w:rPr>
          <w:delText>Data Visualisation &amp; Communication_v1</w:delText>
        </w:r>
      </w:del>
    </w:p>
    <w:p>
      <w:pPr>
        <w:pStyle w:val="Normal"/>
        <w:spacing w:lineRule="auto" w:line="240" w:beforeAutospacing="1" w:afterAutospacing="1"/>
        <w:ind w:left="1080"/>
        <w:rPr>
          <w:del w:id="161" w:author="Unknown Author" w:date="2025-11-29T19:38:03Z"/>
        </w:rPr>
      </w:pPr>
      <w:del w:id="160" w:author="Unknown Author" w:date="2025-11-29T19:38:03Z">
        <w:r>
          <w:rPr>
            <w:rFonts w:eastAsia="Times New Roman" w:cs="Times New Roman" w:ascii="Aptos" w:hAnsi="Aptos" w:asciiTheme="minorHAnsi" w:hAnsiTheme="minorHAnsi"/>
            <w:color w:val="FF0000"/>
            <w:sz w:val="24"/>
            <w:szCs w:val="24"/>
          </w:rPr>
          <w:delText>By adhering to a consistent file-naming convention, it's easier to identify and retrieve specific versions of a file, avoid confusion, and ensure efficient collaboration across multiple contributors.</w:delText>
        </w:r>
      </w:del>
    </w:p>
    <w:p>
      <w:pPr>
        <w:pStyle w:val="Normal"/>
        <w:spacing w:lineRule="auto" w:line="240" w:before="0" w:after="0"/>
        <w:rPr>
          <w:rFonts w:ascii="Times New Roman" w:hAnsi="Times New Roman" w:eastAsia="Times New Roman" w:cs="Times New Roman"/>
          <w:sz w:val="24"/>
          <w:szCs w:val="24"/>
          <w:del w:id="163" w:author="Unknown Author" w:date="2025-11-29T19:38:03Z"/>
        </w:rPr>
      </w:pPr>
      <w:del w:id="162" w:author="Unknown Author" w:date="2025-11-29T19:38:03Z">
        <w:r>
          <w:rPr>
            <w:rFonts w:eastAsia="Times New Roman" w:cs="Times New Roman" w:ascii="Times New Roman" w:hAnsi="Times New Roman"/>
            <w:sz w:val="24"/>
            <w:szCs w:val="24"/>
          </w:rPr>
        </w:r>
      </w:del>
    </w:p>
    <w:p>
      <w:pPr>
        <w:pStyle w:val="Normal"/>
        <w:spacing w:lineRule="auto" w:line="240"/>
        <w:rPr>
          <w:del w:id="165" w:author="Unknown Author" w:date="2025-11-29T19:38:03Z"/>
        </w:rPr>
      </w:pPr>
      <w:del w:id="164" w:author="Unknown Author" w:date="2025-11-29T19:38:03Z">
        <w:r>
          <w:rPr>
            <w:rFonts w:eastAsia="Times New Roman" w:cs="Times New Roman" w:ascii="Aptos" w:hAnsi="Aptos"/>
            <w:b/>
            <w:bCs/>
            <w:color w:val="FF0000"/>
            <w:sz w:val="24"/>
            <w:szCs w:val="24"/>
            <w:u w:val="single"/>
          </w:rPr>
          <w:delText>Ensure that any content written in red is removed from the document before submission.</w:delText>
        </w:r>
      </w:del>
    </w:p>
    <w:p>
      <w:pPr>
        <w:pStyle w:val="Normal"/>
        <w:rPr>
          <w:color w:val="FF0000"/>
          <w:sz w:val="32"/>
          <w:szCs w:val="32"/>
          <w:del w:id="167" w:author="Unknown Author" w:date="2025-11-29T19:38:03Z"/>
        </w:rPr>
      </w:pPr>
      <w:del w:id="166" w:author="Unknown Author" w:date="2025-11-29T19:38:03Z">
        <w:r>
          <w:rPr>
            <w:color w:val="FF0000"/>
            <w:sz w:val="32"/>
            <w:szCs w:val="32"/>
          </w:rPr>
        </w:r>
      </w:del>
    </w:p>
    <w:p>
      <w:pPr>
        <w:pStyle w:val="Normal"/>
        <w:rPr>
          <w:color w:val="FF0000"/>
          <w:sz w:val="32"/>
          <w:szCs w:val="32"/>
          <w:del w:id="169" w:author="Unknown Author" w:date="2025-11-29T19:38:03Z"/>
        </w:rPr>
      </w:pPr>
      <w:del w:id="168" w:author="Unknown Author" w:date="2025-11-29T19:38:03Z">
        <w:r>
          <w:rPr>
            <w:color w:val="FF0000"/>
            <w:sz w:val="32"/>
            <w:szCs w:val="32"/>
          </w:rPr>
        </w:r>
      </w:del>
    </w:p>
    <w:p>
      <w:pPr>
        <w:pStyle w:val="Normal"/>
        <w:rPr>
          <w:color w:val="FF0000"/>
          <w:sz w:val="32"/>
          <w:szCs w:val="32"/>
          <w:del w:id="171" w:author="Unknown Author" w:date="2025-11-29T19:38:03Z"/>
        </w:rPr>
      </w:pPr>
      <w:del w:id="170" w:author="Unknown Author" w:date="2025-11-29T19:38:03Z">
        <w:r>
          <w:rPr>
            <w:color w:val="FF0000"/>
            <w:sz w:val="32"/>
            <w:szCs w:val="32"/>
          </w:rPr>
        </w:r>
      </w:del>
    </w:p>
    <w:p>
      <w:pPr>
        <w:pStyle w:val="Normal"/>
        <w:rPr>
          <w:rFonts w:ascii="Aptos" w:hAnsi="Aptos" w:eastAsia="Aptos" w:cs="Aptos"/>
          <w:b/>
          <w:color w:val="FF0000"/>
          <w:sz w:val="24"/>
          <w:szCs w:val="24"/>
          <w:u w:val="single"/>
          <w:del w:id="173" w:author="Unknown Author" w:date="2025-11-29T19:38:03Z"/>
        </w:rPr>
      </w:pPr>
      <w:del w:id="172"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5" w:author="Unknown Author" w:date="2025-11-29T19:38:03Z"/>
        </w:rPr>
      </w:pPr>
      <w:del w:id="174"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7" w:author="Unknown Author" w:date="2025-11-29T19:38:03Z"/>
        </w:rPr>
      </w:pPr>
      <w:del w:id="176" w:author="Unknown Author" w:date="2025-11-29T19:38:03Z">
        <w:r>
          <w:rPr>
            <w:rFonts w:eastAsia="Aptos" w:cs="Aptos" w:ascii="Aptos" w:hAnsi="Aptos"/>
            <w:b/>
            <w:color w:val="FF0000"/>
            <w:sz w:val="24"/>
            <w:szCs w:val="24"/>
            <w:u w:val="single"/>
          </w:rPr>
        </w:r>
      </w:del>
    </w:p>
    <w:p>
      <w:pPr>
        <w:pStyle w:val="Normal"/>
        <w:rPr>
          <w:rFonts w:ascii="Aptos" w:hAnsi="Aptos" w:eastAsia="Aptos" w:cs="Aptos"/>
          <w:b/>
          <w:color w:val="FF0000"/>
          <w:sz w:val="24"/>
          <w:szCs w:val="24"/>
          <w:u w:val="single"/>
          <w:del w:id="179" w:author="Unknown Author" w:date="2025-11-29T19:38:03Z"/>
        </w:rPr>
      </w:pPr>
      <w:del w:id="178" w:author="Unknown Author" w:date="2025-11-29T19:38:03Z">
        <w:r>
          <w:rPr>
            <w:rFonts w:eastAsia="Aptos" w:cs="Aptos" w:ascii="Aptos" w:hAnsi="Aptos"/>
            <w:b/>
            <w:color w:val="FF0000"/>
            <w:sz w:val="24"/>
            <w:szCs w:val="24"/>
            <w:u w:val="single"/>
          </w:rPr>
        </w:r>
      </w:del>
    </w:p>
    <w:p>
      <w:pPr>
        <w:pStyle w:val="Normal"/>
        <w:rPr>
          <w:color w:val="FF0000"/>
          <w:sz w:val="32"/>
          <w:szCs w:val="32"/>
          <w:del w:id="181" w:author="Unknown Author" w:date="2025-11-29T19:38:03Z"/>
        </w:rPr>
      </w:pPr>
      <w:del w:id="180" w:author="Unknown Author" w:date="2025-11-29T19:38:03Z">
        <w:r>
          <w:rPr>
            <w:color w:val="FF0000"/>
            <w:sz w:val="32"/>
            <w:szCs w:val="32"/>
          </w:rPr>
        </w:r>
      </w:del>
    </w:p>
    <w:p>
      <w:pPr>
        <w:pStyle w:val="Normal"/>
        <w:rPr>
          <w:color w:val="FF0000"/>
          <w:sz w:val="32"/>
          <w:szCs w:val="32"/>
          <w:del w:id="183" w:author="Unknown Author" w:date="2025-11-29T19:38:03Z"/>
        </w:rPr>
      </w:pPr>
      <w:del w:id="182" w:author="Unknown Author" w:date="2025-11-29T19:38:03Z">
        <w:r>
          <w:rPr>
            <w:color w:val="FF0000"/>
            <w:sz w:val="32"/>
            <w:szCs w:val="32"/>
          </w:rPr>
        </w:r>
      </w:del>
    </w:p>
    <w:p>
      <w:pPr>
        <w:pStyle w:val="Normal"/>
        <w:rPr>
          <w:color w:val="FF0000"/>
          <w:sz w:val="32"/>
          <w:szCs w:val="32"/>
          <w:del w:id="185" w:author="Unknown Author" w:date="2025-11-29T19:38:03Z"/>
        </w:rPr>
      </w:pPr>
      <w:del w:id="184" w:author="Unknown Author" w:date="2025-11-29T19:38:03Z">
        <w:r>
          <w:rPr>
            <w:color w:val="FF0000"/>
            <w:sz w:val="32"/>
            <w:szCs w:val="32"/>
          </w:rPr>
        </w:r>
      </w:del>
    </w:p>
    <w:p>
      <w:pPr>
        <w:pStyle w:val="Normal"/>
        <w:rPr>
          <w:color w:val="FF0000"/>
          <w:sz w:val="32"/>
          <w:szCs w:val="32"/>
          <w:del w:id="187" w:author="Unknown Author" w:date="2025-11-29T19:38:03Z"/>
        </w:rPr>
      </w:pPr>
      <w:del w:id="186" w:author="Unknown Author" w:date="2025-11-29T19:38:03Z">
        <w:r>
          <w:rPr>
            <w:color w:val="FF0000"/>
            <w:sz w:val="32"/>
            <w:szCs w:val="32"/>
          </w:rPr>
        </w:r>
      </w:del>
    </w:p>
    <w:p>
      <w:pPr>
        <w:pStyle w:val="Normal"/>
        <w:rPr>
          <w:color w:val="FF0000"/>
          <w:sz w:val="32"/>
          <w:szCs w:val="32"/>
          <w:del w:id="189" w:author="Unknown Author" w:date="2025-11-29T19:38:03Z"/>
        </w:rPr>
      </w:pPr>
      <w:del w:id="188" w:author="Unknown Author" w:date="2025-11-29T19:38:03Z">
        <w:r>
          <w:rPr>
            <w:color w:val="FF0000"/>
            <w:sz w:val="32"/>
            <w:szCs w:val="32"/>
          </w:rPr>
        </w:r>
      </w:del>
    </w:p>
    <w:p>
      <w:pPr>
        <w:pStyle w:val="Normal"/>
        <w:rPr>
          <w:del w:id="191" w:author="Unknown Author" w:date="2025-11-29T19:38:03Z"/>
        </w:rPr>
      </w:pPr>
      <w:del w:id="190" w:author="Unknown Author" w:date="2025-11-29T19:38:03Z">
        <w:r>
          <w:rPr>
            <w:color w:val="3A3A3A"/>
            <w:sz w:val="40"/>
            <w:szCs w:val="40"/>
          </w:rPr>
          <w:delText>Abstract</w:delText>
        </w:r>
      </w:del>
    </w:p>
    <w:p>
      <w:pPr>
        <w:pStyle w:val="Normal"/>
        <w:rPr>
          <w:del w:id="193" w:author="Unknown Author" w:date="2025-11-29T19:38:03Z"/>
        </w:rPr>
      </w:pPr>
      <w:del w:id="192" w:author="Unknown Author" w:date="2025-11-29T19:38:03Z">
        <w:r>
          <w:rPr/>
        </w:r>
      </w:del>
    </w:p>
    <w:p>
      <w:pPr>
        <w:pStyle w:val="Normal"/>
        <w:rPr>
          <w:del w:id="195" w:author="Unknown Author" w:date="2025-11-29T19:38:03Z"/>
        </w:rPr>
      </w:pPr>
      <w:del w:id="194" w:author="Unknown Author" w:date="2025-11-29T19:38:03Z">
        <w:r>
          <w:rPr>
            <w:color w:val="FF0000"/>
          </w:rPr>
          <w:delText xml:space="preserve">[NOTE: This section is designated for the abstract. Abstracts are not assigned page numbers and should precede the table of contents. If an abstract is unnecessary for your work, please delete this page.] </w:delText>
        </w:r>
      </w:del>
    </w:p>
    <w:p>
      <w:pPr>
        <w:pStyle w:val="Normal"/>
        <w:rPr>
          <w:color w:val="FF0000"/>
          <w:del w:id="197" w:author="Unknown Author" w:date="2025-11-29T19:38:03Z"/>
        </w:rPr>
      </w:pPr>
      <w:del w:id="196" w:author="Unknown Author" w:date="2025-11-29T19:38:03Z">
        <w:r>
          <w:rPr>
            <w:color w:val="FF0000"/>
          </w:rPr>
        </w:r>
      </w:del>
    </w:p>
    <w:p>
      <w:pPr>
        <w:pStyle w:val="Normal"/>
        <w:rPr>
          <w:color w:val="FF0000"/>
          <w:del w:id="199" w:author="Unknown Author" w:date="2025-11-29T19:38:03Z"/>
        </w:rPr>
      </w:pPr>
      <w:del w:id="198" w:author="Unknown Author" w:date="2025-11-29T19:38:03Z">
        <w:r>
          <w:rPr>
            <w:color w:val="FF0000"/>
          </w:rPr>
        </w:r>
      </w:del>
    </w:p>
    <w:p>
      <w:pPr>
        <w:pStyle w:val="Normal"/>
        <w:rPr>
          <w:color w:val="FF0000"/>
          <w:del w:id="201" w:author="Unknown Author" w:date="2025-11-29T19:38:03Z"/>
        </w:rPr>
      </w:pPr>
      <w:del w:id="200" w:author="Unknown Author" w:date="2025-11-29T19:38:03Z">
        <w:r>
          <w:rPr>
            <w:color w:val="FF0000"/>
          </w:rPr>
        </w:r>
      </w:del>
    </w:p>
    <w:p>
      <w:pPr>
        <w:pStyle w:val="Normal"/>
        <w:rPr>
          <w:del w:id="203" w:author="Unknown Author" w:date="2025-11-29T19:38:03Z"/>
        </w:rPr>
      </w:pPr>
      <w:del w:id="202" w:author="Unknown Author" w:date="2025-11-29T19:38:03Z">
        <w:r>
          <w:rPr/>
        </w:r>
      </w:del>
    </w:p>
    <w:p>
      <w:pPr>
        <w:pStyle w:val="Normal"/>
        <w:rPr>
          <w:del w:id="205" w:author="Unknown Author" w:date="2025-11-29T19:38:03Z"/>
        </w:rPr>
      </w:pPr>
      <w:del w:id="204" w:author="Unknown Author" w:date="2025-11-29T19:38:03Z">
        <w:r>
          <w:rPr/>
        </w:r>
      </w:del>
    </w:p>
    <w:p>
      <w:pPr>
        <w:pStyle w:val="Normal"/>
        <w:rPr>
          <w:del w:id="207" w:author="Unknown Author" w:date="2025-11-29T19:38:03Z"/>
        </w:rPr>
      </w:pPr>
      <w:del w:id="206" w:author="Unknown Author" w:date="2025-11-29T19:38:03Z">
        <w:r>
          <w:rPr/>
        </w:r>
      </w:del>
    </w:p>
    <w:p>
      <w:pPr>
        <w:pStyle w:val="Normal"/>
        <w:rPr>
          <w:del w:id="209" w:author="Unknown Author" w:date="2025-11-29T19:38:03Z"/>
        </w:rPr>
      </w:pPr>
      <w:del w:id="208" w:author="Unknown Author" w:date="2025-11-29T19:38:03Z">
        <w:r>
          <w:rPr/>
        </w:r>
      </w:del>
    </w:p>
    <w:p>
      <w:pPr>
        <w:pStyle w:val="Normal"/>
        <w:rPr>
          <w:del w:id="211" w:author="Unknown Author" w:date="2025-11-29T19:38:03Z"/>
        </w:rPr>
      </w:pPr>
      <w:del w:id="210" w:author="Unknown Author" w:date="2025-11-29T19:38:03Z">
        <w:r>
          <w:rPr/>
        </w:r>
      </w:del>
    </w:p>
    <w:p>
      <w:pPr>
        <w:pStyle w:val="Normal"/>
        <w:rPr>
          <w:del w:id="213" w:author="Unknown Author" w:date="2025-11-29T19:38:03Z"/>
        </w:rPr>
      </w:pPr>
      <w:del w:id="212" w:author="Unknown Author" w:date="2025-11-29T19:38:03Z">
        <w:r>
          <w:rPr/>
        </w:r>
      </w:del>
    </w:p>
    <w:p>
      <w:pPr>
        <w:pStyle w:val="Normal"/>
        <w:rPr>
          <w:del w:id="215" w:author="Unknown Author" w:date="2025-11-29T19:38:03Z"/>
        </w:rPr>
      </w:pPr>
      <w:del w:id="214" w:author="Unknown Author" w:date="2025-11-29T19:38:03Z">
        <w:r>
          <w:rPr/>
        </w:r>
      </w:del>
    </w:p>
    <w:p>
      <w:pPr>
        <w:pStyle w:val="Normal"/>
        <w:rPr>
          <w:del w:id="217" w:author="Unknown Author" w:date="2025-11-29T19:38:03Z"/>
        </w:rPr>
      </w:pPr>
      <w:del w:id="216" w:author="Unknown Author" w:date="2025-11-29T19:38:03Z">
        <w:r>
          <w:rPr/>
        </w:r>
      </w:del>
    </w:p>
    <w:p>
      <w:pPr>
        <w:pStyle w:val="Normal"/>
        <w:rPr>
          <w:del w:id="219" w:author="Unknown Author" w:date="2025-11-29T19:38:03Z"/>
        </w:rPr>
      </w:pPr>
      <w:del w:id="218" w:author="Unknown Author" w:date="2025-11-29T19:38:03Z">
        <w:r>
          <w:rPr/>
        </w:r>
      </w:del>
    </w:p>
    <w:p>
      <w:pPr>
        <w:pStyle w:val="Normal"/>
        <w:rPr>
          <w:del w:id="221" w:author="Unknown Author" w:date="2025-11-29T19:38:03Z"/>
        </w:rPr>
      </w:pPr>
      <w:del w:id="220" w:author="Unknown Author" w:date="2025-11-29T19:38:03Z">
        <w:r>
          <w:rPr/>
        </w:r>
      </w:del>
    </w:p>
    <w:p>
      <w:pPr>
        <w:pStyle w:val="Normal"/>
        <w:rPr>
          <w:del w:id="223" w:author="Unknown Author" w:date="2025-11-29T19:38:03Z"/>
        </w:rPr>
      </w:pPr>
      <w:del w:id="222" w:author="Unknown Author" w:date="2025-11-29T19:38:03Z">
        <w:r>
          <w:rPr/>
        </w:r>
      </w:del>
    </w:p>
    <w:p>
      <w:pPr>
        <w:pStyle w:val="Normal"/>
        <w:rPr>
          <w:del w:id="225" w:author="Unknown Author" w:date="2025-11-29T19:38:03Z"/>
        </w:rPr>
      </w:pPr>
      <w:del w:id="224" w:author="Unknown Author" w:date="2025-11-29T19:38:03Z">
        <w:r>
          <w:rPr/>
        </w:r>
      </w:del>
    </w:p>
    <w:p>
      <w:pPr>
        <w:pStyle w:val="Normal"/>
        <w:rPr>
          <w:del w:id="227" w:author="Unknown Author" w:date="2025-11-29T19:38:03Z"/>
        </w:rPr>
      </w:pPr>
      <w:del w:id="226" w:author="Unknown Author" w:date="2025-11-29T19:38:03Z">
        <w:r>
          <w:rPr/>
        </w:r>
      </w:del>
    </w:p>
    <w:p>
      <w:pPr>
        <w:pStyle w:val="Normal"/>
        <w:rPr>
          <w:del w:id="229" w:author="Unknown Author" w:date="2025-11-29T19:38:03Z"/>
        </w:rPr>
      </w:pPr>
      <w:del w:id="228" w:author="Unknown Author" w:date="2025-11-29T19:38:03Z">
        <w:r>
          <w:rPr/>
        </w:r>
      </w:del>
    </w:p>
    <w:p>
      <w:pPr>
        <w:pStyle w:val="Normal"/>
        <w:rPr>
          <w:del w:id="231" w:author="Unknown Author" w:date="2025-11-29T19:38:03Z"/>
        </w:rPr>
      </w:pPr>
      <w:del w:id="230" w:author="Unknown Author" w:date="2025-11-29T19:38:03Z">
        <w:r>
          <w:rPr/>
        </w:r>
      </w:del>
    </w:p>
    <w:p>
      <w:pPr>
        <w:pStyle w:val="Normal"/>
        <w:rPr>
          <w:del w:id="233" w:author="Unknown Author" w:date="2025-11-29T19:38:03Z"/>
        </w:rPr>
      </w:pPr>
      <w:del w:id="232" w:author="Unknown Author" w:date="2025-11-29T19:38:03Z">
        <w:r>
          <w:rPr/>
        </w:r>
      </w:del>
    </w:p>
    <w:p>
      <w:pPr>
        <w:pStyle w:val="Normal"/>
        <w:rPr>
          <w:del w:id="235" w:author="Unknown Author" w:date="2025-11-29T19:38:03Z"/>
        </w:rPr>
      </w:pPr>
      <w:del w:id="234" w:author="Unknown Author" w:date="2025-11-29T19:38:03Z">
        <w:r>
          <w:rPr/>
        </w:r>
      </w:del>
    </w:p>
    <w:p>
      <w:pPr>
        <w:pStyle w:val="Normal"/>
        <w:rPr>
          <w:del w:id="237" w:author="Unknown Author" w:date="2025-11-29T19:38:03Z"/>
        </w:rPr>
      </w:pPr>
      <w:del w:id="236" w:author="Unknown Author" w:date="2025-11-29T19:38:03Z">
        <w:r>
          <w:rPr/>
        </w:r>
      </w:del>
    </w:p>
    <w:p>
      <w:pPr>
        <w:pStyle w:val="Normal"/>
        <w:rPr>
          <w:del w:id="239" w:author="Unknown Author" w:date="2025-11-29T19:38:03Z"/>
        </w:rPr>
      </w:pPr>
      <w:del w:id="238" w:author="Unknown Author" w:date="2025-11-29T19:38:03Z">
        <w:r>
          <w:rPr/>
        </w:r>
      </w:del>
    </w:p>
    <w:p>
      <w:pPr>
        <w:pStyle w:val="Normal"/>
        <w:rPr>
          <w:del w:id="241" w:author="Unknown Author" w:date="2025-11-29T19:38:03Z"/>
        </w:rPr>
      </w:pPr>
      <w:del w:id="240" w:author="Unknown Author" w:date="2025-11-29T19:38:03Z">
        <w:r>
          <w:rPr/>
        </w:r>
      </w:del>
    </w:p>
    <w:p>
      <w:pPr>
        <w:pStyle w:val="Normal"/>
        <w:rPr>
          <w:del w:id="243" w:author="Unknown Author" w:date="2025-11-29T19:38:03Z"/>
        </w:rPr>
      </w:pPr>
      <w:del w:id="242" w:author="Unknown Author" w:date="2025-11-29T19:38:03Z">
        <w:r>
          <w:rPr/>
        </w:r>
      </w:del>
    </w:p>
    <w:p>
      <w:pPr>
        <w:pStyle w:val="Normal"/>
        <w:rPr>
          <w:del w:id="245" w:author="Unknown Author" w:date="2025-11-29T19:38:03Z"/>
        </w:rPr>
      </w:pPr>
      <w:del w:id="244" w:author="Unknown Author" w:date="2025-11-29T19:38:03Z">
        <w:r>
          <w:rPr/>
        </w:r>
      </w:del>
    </w:p>
    <w:p>
      <w:pPr>
        <w:pStyle w:val="Normal"/>
        <w:keepNext w:val="true"/>
        <w:keepLines/>
        <w:spacing w:lineRule="auto" w:line="240" w:before="240" w:after="0"/>
        <w:rPr>
          <w:rFonts w:ascii="Times New Roman" w:hAnsi="Times New Roman"/>
        </w:rPr>
      </w:pPr>
      <w:r>
        <w:rPr>
          <w:rFonts w:eastAsia="Play" w:cs="Play" w:ascii="Times New Roman" w:hAnsi="Times New Roman"/>
          <w:color w:val="0F4761"/>
          <w:sz w:val="32"/>
          <w:szCs w:val="32"/>
        </w:rPr>
        <w:t>Contents</w:t>
      </w:r>
    </w:p>
    <w:sdt>
      <w:sdtPr>
        <w:docPartObj>
          <w:docPartGallery w:val="Table of Contents"/>
          <w:docPartUnique w:val="true"/>
        </w:docPartObj>
      </w:sdtPr>
      <w:sdtContent>
        <w:p>
          <w:pPr>
            <w:pStyle w:val="Normal"/>
            <w:tabs>
              <w:tab w:val="clear" w:pos="720"/>
              <w:tab w:val="right" w:pos="9016" w:leader="dot"/>
            </w:tabs>
            <w:spacing w:before="0" w:after="100"/>
            <w:rPr/>
          </w:pPr>
          <w:r>
            <w:fldChar w:fldCharType="begin"/>
          </w:r>
          <w:r>
            <w:rPr>
              <w:webHidden/>
              <w:rStyle w:val="IndexLink"/>
              <w:vanish w:val="false"/>
              <w:rFonts w:ascii="Times New Roman" w:hAnsi="Times New Roman"/>
              <w:color w:val="000000"/>
            </w:rPr>
            <w:instrText xml:space="preserve"> TOC \z \o "1-9" \u \t "Heading 1,1,Heading 2,2,Heading 3,3" \h</w:instrText>
          </w:r>
          <w:r>
            <w:rPr>
              <w:webHidden/>
              <w:rStyle w:val="IndexLink"/>
              <w:vanish w:val="false"/>
              <w:rFonts w:ascii="Times New Roman" w:hAnsi="Times New Roman"/>
              <w:color w:val="000000"/>
            </w:rPr>
            <w:fldChar w:fldCharType="separate"/>
          </w:r>
          <w:hyperlink w:anchor="_heading=h.gjdgxs">
            <w:r>
              <w:rPr>
                <w:webHidden/>
                <w:rStyle w:val="IndexLink"/>
                <w:rFonts w:ascii="Times New Roman" w:hAnsi="Times New Roman"/>
                <w:vanish w:val="false"/>
                <w:color w:val="000000"/>
              </w:rPr>
              <w:t>Introduction</w:t>
            </w:r>
            <w:r>
              <w:rPr>
                <w:rStyle w:val="IndexLink"/>
                <w:rFonts w:ascii="Times New Roman" w:hAnsi="Times New Roman"/>
                <w:vanish w:val="false"/>
                <w:color w:val="000000"/>
              </w:rPr>
              <w:tab/>
              <w:t>1</w:t>
            </w:r>
          </w:hyperlink>
        </w:p>
        <w:p>
          <w:pPr>
            <w:pStyle w:val="Normal"/>
            <w:tabs>
              <w:tab w:val="clear" w:pos="720"/>
              <w:tab w:val="right" w:pos="9016" w:leader="dot"/>
            </w:tabs>
            <w:spacing w:before="0" w:after="100"/>
            <w:rPr>
              <w:ins w:id="251" w:author="Unknown Author" w:date="2025-11-29T21:12:15Z"/>
            </w:rPr>
          </w:pPr>
          <w:hyperlink w:anchor="_heading=h.30j0zll">
            <w:del w:id="246" w:author="Unknown Author" w:date="2025-11-29T21:11:47Z">
              <w:r>
                <w:rPr>
                  <w:webHidden/>
                  <w:rStyle w:val="IndexLink"/>
                  <w:rFonts w:ascii="Times New Roman" w:hAnsi="Times New Roman"/>
                  <w:vanish w:val="false"/>
                  <w:color w:val="000000"/>
                </w:rPr>
                <w:delText>Chapter 1</w:delText>
              </w:r>
            </w:del>
          </w:hyperlink>
          <w:hyperlink w:anchor="_heading=h.30j0zll">
            <w:ins w:id="247" w:author="Unknown Author" w:date="2025-11-29T21:11:47Z">
              <w:r>
                <w:rPr>
                  <w:webHidden/>
                  <w:rStyle w:val="IndexLink"/>
                  <w:rFonts w:ascii="Times New Roman" w:hAnsi="Times New Roman"/>
                  <w:vanish w:val="false"/>
                  <w:color w:val="000000"/>
                </w:rPr>
                <w:t xml:space="preserve">1 </w:t>
              </w:r>
            </w:ins>
          </w:hyperlink>
          <w:ins w:id="248" w:author="Unknown Author" w:date="2025-11-29T21:11:47Z">
            <w:r>
              <w:rPr>
                <w:rFonts w:ascii="Times New Roman" w:hAnsi="Times New Roman"/>
                <w:vanish w:val="false"/>
                <w:color w:val="000000"/>
              </w:rPr>
              <w:t>Data Characterization and Preprocessing</w:t>
            </w:r>
          </w:ins>
          <w:r>
            <w:rPr>
              <w:rFonts w:ascii="Times New Roman" w:hAnsi="Times New Roman"/>
              <w:vanish w:val="false"/>
              <w:color w:val="000000"/>
            </w:rPr>
            <w:tab/>
          </w:r>
          <w:del w:id="249" w:author="Unknown Author" w:date="2025-11-29T22:57:41Z">
            <w:r>
              <w:rPr>
                <w:rFonts w:ascii="Times New Roman" w:hAnsi="Times New Roman"/>
                <w:vanish w:val="false"/>
                <w:color w:val="000000"/>
              </w:rPr>
              <w:delText>1</w:delText>
            </w:r>
          </w:del>
          <w:ins w:id="250" w:author="Unknown Author" w:date="2025-11-29T22:57:41Z">
            <w:r>
              <w:rPr>
                <w:rFonts w:eastAsia="Aptos" w:cs="Aptos" w:ascii="Times New Roman" w:hAnsi="Times New Roman"/>
                <w:vanish w:val="false"/>
                <w:color w:val="000000"/>
                <w:sz w:val="22"/>
                <w:szCs w:val="22"/>
              </w:rPr>
              <w:t>2</w:t>
            </w:r>
          </w:ins>
        </w:p>
        <w:p>
          <w:pPr>
            <w:pStyle w:val="Normal"/>
            <w:tabs>
              <w:tab w:val="clear" w:pos="720"/>
              <w:tab w:val="right" w:pos="9016" w:leader="dot"/>
            </w:tabs>
            <w:spacing w:before="0" w:after="100"/>
            <w:rPr>
              <w:ins w:id="255" w:author="Unknown Author" w:date="2025-11-29T21:12:15Z"/>
            </w:rPr>
          </w:pPr>
          <w:ins w:id="252" w:author="Unknown Author" w:date="2025-11-29T21:12:15Z">
            <w:r>
              <w:rPr>
                <w:rFonts w:ascii="Times New Roman" w:hAnsi="Times New Roman"/>
                <w:vanish w:val="false"/>
                <w:color w:val="000000"/>
              </w:rPr>
              <w:t xml:space="preserve">2 Hyperparameter Tuning </w:t>
            </w:r>
          </w:ins>
          <w:hyperlink w:anchor="_heading=h.30j0zll">
            <w:ins w:id="253" w:author="Unknown Author" w:date="2025-11-29T21:12:15Z">
              <w:r>
                <w:rPr>
                  <w:webHidden/>
                  <w:rStyle w:val="IndexLink"/>
                  <w:rFonts w:ascii="Times New Roman" w:hAnsi="Times New Roman"/>
                  <w:vanish w:val="false"/>
                  <w:color w:val="000000"/>
                </w:rPr>
                <w:tab/>
              </w:r>
            </w:ins>
          </w:hyperlink>
          <w:ins w:id="254" w:author="Unknown Author" w:date="2025-11-29T21:12:15Z">
            <w:r>
              <w:rPr>
                <w:rFonts w:ascii="Times New Roman" w:hAnsi="Times New Roman"/>
                <w:vanish w:val="false"/>
                <w:color w:val="000000"/>
              </w:rPr>
              <w:t>3</w:t>
            </w:r>
          </w:ins>
        </w:p>
        <w:p>
          <w:pPr>
            <w:pStyle w:val="Normal"/>
            <w:tabs>
              <w:tab w:val="clear" w:pos="720"/>
              <w:tab w:val="right" w:pos="9016" w:leader="dot"/>
            </w:tabs>
            <w:spacing w:before="0" w:after="100"/>
            <w:rPr>
              <w:ins w:id="259" w:author="Unknown Author" w:date="2025-11-29T21:12:15Z"/>
            </w:rPr>
          </w:pPr>
          <w:ins w:id="256" w:author="Unknown Author" w:date="2025-11-29T21:12:15Z">
            <w:r>
              <w:rPr>
                <w:rFonts w:ascii="Times New Roman" w:hAnsi="Times New Roman"/>
                <w:vanish w:val="false"/>
                <w:color w:val="000000"/>
              </w:rPr>
              <w:t xml:space="preserve">3 Results </w:t>
            </w:r>
          </w:ins>
          <w:hyperlink w:anchor="_heading=h.30j0zll">
            <w:ins w:id="257" w:author="Unknown Author" w:date="2025-11-29T21:12:15Z">
              <w:r>
                <w:rPr>
                  <w:webHidden/>
                  <w:rStyle w:val="IndexLink"/>
                  <w:rFonts w:ascii="Times New Roman" w:hAnsi="Times New Roman"/>
                  <w:vanish w:val="false"/>
                  <w:color w:val="000000"/>
                </w:rPr>
                <w:tab/>
              </w:r>
            </w:ins>
          </w:hyperlink>
          <w:ins w:id="258" w:author="Unknown Author" w:date="2025-11-29T21:12:15Z">
            <w:r>
              <w:rPr>
                <w:rFonts w:ascii="Times New Roman" w:hAnsi="Times New Roman"/>
                <w:vanish w:val="false"/>
                <w:color w:val="000000"/>
              </w:rPr>
              <w:t>4</w:t>
            </w:r>
          </w:ins>
        </w:p>
        <w:p>
          <w:pPr>
            <w:pStyle w:val="Normal"/>
            <w:tabs>
              <w:tab w:val="clear" w:pos="720"/>
              <w:tab w:val="right" w:pos="9016" w:leader="dot"/>
            </w:tabs>
            <w:spacing w:before="0" w:after="100"/>
            <w:rPr>
              <w:ins w:id="263" w:author="Unknown Author" w:date="2025-11-29T21:12:15Z"/>
            </w:rPr>
          </w:pPr>
          <w:ins w:id="260" w:author="Unknown Author" w:date="2025-11-29T21:12:15Z">
            <w:r>
              <w:rPr>
                <w:rFonts w:ascii="Times New Roman" w:hAnsi="Times New Roman"/>
                <w:vanish w:val="false"/>
                <w:color w:val="000000"/>
              </w:rPr>
              <w:t>4 Conclusion</w:t>
            </w:r>
          </w:ins>
          <w:hyperlink w:anchor="_heading=h.30j0zll">
            <w:ins w:id="261" w:author="Unknown Author" w:date="2025-11-29T21:12:15Z">
              <w:r>
                <w:rPr>
                  <w:webHidden/>
                  <w:rStyle w:val="IndexLink"/>
                  <w:rFonts w:ascii="Times New Roman" w:hAnsi="Times New Roman"/>
                  <w:vanish w:val="false"/>
                  <w:color w:val="000000"/>
                </w:rPr>
                <w:tab/>
              </w:r>
            </w:ins>
          </w:hyperlink>
          <w:ins w:id="262" w:author="Unknown Author" w:date="2025-11-29T21:12:15Z">
            <w:r>
              <w:rPr>
                <w:rFonts w:ascii="Times New Roman" w:hAnsi="Times New Roman"/>
                <w:vanish w:val="false"/>
                <w:color w:val="000000"/>
              </w:rPr>
              <w:t>5</w:t>
            </w:r>
          </w:ins>
        </w:p>
        <w:p>
          <w:pPr>
            <w:pStyle w:val="Normal"/>
            <w:widowControl/>
            <w:tabs>
              <w:tab w:val="clear" w:pos="720"/>
              <w:tab w:val="right" w:pos="9016" w:leader="dot"/>
            </w:tabs>
            <w:suppressAutoHyphens w:val="true"/>
            <w:bidi w:val="0"/>
            <w:spacing w:lineRule="auto" w:line="259" w:before="0" w:after="100"/>
            <w:ind w:left="0"/>
            <w:jc w:val="left"/>
            <w:rPr>
              <w:rFonts w:ascii="Times New Roman" w:hAnsi="Times New Roman"/>
              <w:color w:val="000000"/>
              <w:del w:id="265" w:author="Unknown Author" w:date="2025-11-29T21:12:28Z"/>
            </w:rPr>
          </w:pPr>
          <w:del w:id="264" w:author="Unknown Author" w:date="2025-11-29T21:12:28Z">
            <w:r>
              <w:rPr>
                <w:rFonts w:ascii="Times New Roman" w:hAnsi="Times New Roman"/>
                <w:color w:val="000000"/>
              </w:rPr>
            </w:r>
          </w:del>
        </w:p>
        <w:p>
          <w:pPr>
            <w:pStyle w:val="Normal"/>
            <w:widowControl/>
            <w:tabs>
              <w:tab w:val="clear" w:pos="720"/>
              <w:tab w:val="right" w:pos="9016" w:leader="dot"/>
            </w:tabs>
            <w:suppressAutoHyphens w:val="true"/>
            <w:bidi w:val="0"/>
            <w:spacing w:lineRule="auto" w:line="259" w:before="0" w:after="100"/>
            <w:ind w:left="0"/>
            <w:jc w:val="left"/>
            <w:rPr>
              <w:del w:id="267" w:author="Unknown Author" w:date="2025-11-29T21:12:28Z"/>
            </w:rPr>
          </w:pPr>
          <w:hyperlink w:anchor="_heading=h.1fob9te">
            <w:del w:id="266" w:author="Unknown Author" w:date="2025-11-29T21:12:28Z">
              <w:r>
                <w:rPr>
                  <w:webHidden/>
                  <w:rStyle w:val="IndexLink"/>
                  <w:vanish w:val="false"/>
                  <w:color w:val="000000"/>
                </w:rPr>
                <w:delText>Chapter 1.1</w:delText>
                <w:tab/>
                <w:delText>1</w:delText>
              </w:r>
            </w:del>
          </w:hyperlink>
        </w:p>
        <w:p>
          <w:pPr>
            <w:pStyle w:val="Normal"/>
            <w:widowControl/>
            <w:tabs>
              <w:tab w:val="clear" w:pos="720"/>
              <w:tab w:val="right" w:pos="9016" w:leader="dot"/>
            </w:tabs>
            <w:suppressAutoHyphens w:val="true"/>
            <w:bidi w:val="0"/>
            <w:spacing w:lineRule="auto" w:line="259" w:before="0" w:after="100"/>
            <w:ind w:left="0"/>
            <w:jc w:val="left"/>
            <w:rPr>
              <w:del w:id="269" w:author="Unknown Author" w:date="2025-11-29T21:12:28Z"/>
            </w:rPr>
          </w:pPr>
          <w:hyperlink w:anchor="_heading=h.3znysh7">
            <w:del w:id="268" w:author="Unknown Author" w:date="2025-11-29T21:12:28Z">
              <w:r>
                <w:rPr>
                  <w:webHidden/>
                  <w:rStyle w:val="IndexLink"/>
                  <w:vanish w:val="false"/>
                  <w:color w:val="000000"/>
                </w:rPr>
                <w:delText>Chapter 1.1.1.</w:delText>
                <w:tab/>
                <w:delText>1</w:delText>
              </w:r>
            </w:del>
          </w:hyperlink>
        </w:p>
        <w:p>
          <w:pPr>
            <w:pStyle w:val="Normal"/>
            <w:widowControl/>
            <w:tabs>
              <w:tab w:val="clear" w:pos="720"/>
              <w:tab w:val="right" w:pos="9016" w:leader="dot"/>
            </w:tabs>
            <w:suppressAutoHyphens w:val="true"/>
            <w:bidi w:val="0"/>
            <w:spacing w:lineRule="auto" w:line="259" w:before="0" w:after="100"/>
            <w:ind w:left="0"/>
            <w:jc w:val="left"/>
            <w:rPr/>
          </w:pPr>
          <w:hyperlink w:anchor="_heading=h.2et92p0">
            <w:r>
              <w:rPr>
                <w:webHidden/>
                <w:rStyle w:val="IndexLink"/>
                <w:rFonts w:ascii="Times New Roman" w:hAnsi="Times New Roman"/>
                <w:vanish w:val="false"/>
                <w:color w:val="000000"/>
              </w:rPr>
              <w:t>References</w:t>
              <w:tab/>
            </w:r>
            <w:ins w:id="270" w:author="Unknown Author" w:date="2025-11-29T22:57:50Z">
              <w:r>
                <w:rPr>
                  <w:rStyle w:val="IndexLink"/>
                  <w:rFonts w:ascii="Times New Roman" w:hAnsi="Times New Roman"/>
                  <w:vanish w:val="false"/>
                  <w:color w:val="000000"/>
                </w:rPr>
                <w:t>6</w:t>
              </w:r>
            </w:ins>
          </w:hyperlink>
          <w:hyperlink w:anchor="_heading=h.2et92p0">
            <w:del w:id="271" w:author="Unknown Author" w:date="2025-11-29T22:57:50Z">
              <w:r>
                <w:rPr>
                  <w:webHidden/>
                  <w:rStyle w:val="IndexLink"/>
                  <w:rFonts w:ascii="Times New Roman" w:hAnsi="Times New Roman"/>
                  <w:vanish w:val="false"/>
                  <w:color w:val="000000"/>
                </w:rPr>
                <w:delText>2</w:delText>
              </w:r>
            </w:del>
          </w:hyperlink>
          <w:r>
            <w:rPr>
              <w:rStyle w:val="IndexLink"/>
              <w:vanish w:val="false"/>
              <w:rFonts w:ascii="Times New Roman" w:hAnsi="Times New Roman"/>
              <w:color w:val="000000"/>
            </w:rPr>
            <w:fldChar w:fldCharType="end"/>
          </w:r>
        </w:p>
      </w:sdtContent>
    </w:sdt>
    <w:p>
      <w:pPr>
        <w:pStyle w:val="Normal"/>
        <w:widowControl/>
        <w:bidi w:val="0"/>
        <w:spacing w:lineRule="auto" w:line="259" w:before="0" w:after="160"/>
        <w:jc w:val="left"/>
        <w:rPr>
          <w:rFonts w:ascii="Times New Roman" w:hAnsi="Times New Roman"/>
          <w:color w:val="000000"/>
        </w:rPr>
      </w:pPr>
      <w:r>
        <w:rPr>
          <w:rFonts w:ascii="Times New Roman" w:hAnsi="Times New Roman"/>
          <w:color w:val="000000"/>
        </w:rPr>
      </w:r>
    </w:p>
    <w:p>
      <w:pPr>
        <w:pStyle w:val="Normal"/>
        <w:rPr>
          <w:rFonts w:ascii="Times New Roman" w:hAnsi="Times New Roman"/>
        </w:rPr>
      </w:pPr>
      <w:r>
        <w:rPr>
          <w:rFonts w:ascii="Times New Roman" w:hAnsi="Times New Roman"/>
        </w:rPr>
      </w:r>
    </w:p>
    <w:p>
      <w:pPr>
        <w:pStyle w:val="Normal"/>
        <w:rPr>
          <w:rFonts w:ascii="Times New Roman" w:hAnsi="Times New Roman"/>
          <w:del w:id="273" w:author="Unknown Author" w:date="2025-11-29T19:37:27Z"/>
        </w:rPr>
      </w:pPr>
      <w:del w:id="272" w:author="Unknown Author" w:date="2025-11-29T19:37:27Z">
        <w:r>
          <w:rPr>
            <w:rFonts w:ascii="Times New Roman" w:hAnsi="Times New Roman"/>
          </w:rPr>
          <w:delText>[NOTE: The table of contents above has been included for your convenience. To refresh the table, simply click on it, then select 'Update Table' using the mouse. You can choose to update either the page numbers exclusively or the entire table as needed.]</w:delText>
        </w:r>
      </w:del>
    </w:p>
    <w:p>
      <w:pPr>
        <w:pStyle w:val="Normal"/>
        <w:rPr>
          <w:rFonts w:ascii="Times New Roman" w:hAnsi="Times New Roman"/>
          <w:color w:val="FF0000"/>
          <w:ins w:id="275" w:author="Unknown Author" w:date="2025-11-29T19:37:28Z"/>
        </w:rPr>
      </w:pPr>
      <w:ins w:id="274" w:author="Unknown Author" w:date="2025-11-29T19:37:28Z">
        <w:r>
          <w:rPr>
            <w:rFonts w:ascii="Times New Roman" w:hAnsi="Times New Roman"/>
            <w:color w:val="FF0000"/>
          </w:rPr>
        </w:r>
      </w:ins>
    </w:p>
    <w:p>
      <w:pPr>
        <w:pStyle w:val="Normal"/>
        <w:rPr>
          <w:rFonts w:ascii="Times New Roman" w:hAnsi="Times New Roman"/>
          <w:ins w:id="277" w:author="Unknown Author" w:date="2025-11-29T19:37:28Z"/>
        </w:rPr>
      </w:pPr>
      <w:ins w:id="276" w:author="Unknown Author" w:date="2025-11-29T19:37:28Z">
        <w:r>
          <w:rPr>
            <w:rFonts w:ascii="Times New Roman" w:hAnsi="Times New Roman"/>
          </w:rPr>
        </w:r>
      </w:ins>
    </w:p>
    <w:p>
      <w:pPr>
        <w:pStyle w:val="Normal"/>
        <w:rPr>
          <w:rFonts w:ascii="Times New Roman" w:hAnsi="Times New Roman"/>
          <w:ins w:id="279" w:author="Unknown Author" w:date="2025-11-29T19:37:28Z"/>
        </w:rPr>
      </w:pPr>
      <w:ins w:id="278" w:author="Unknown Author" w:date="2025-11-29T19:37:28Z">
        <w:r>
          <w:rPr>
            <w:rFonts w:ascii="Times New Roman" w:hAnsi="Times New Roman"/>
          </w:rPr>
        </w:r>
      </w:ins>
    </w:p>
    <w:p>
      <w:pPr>
        <w:pStyle w:val="Normal"/>
        <w:rPr>
          <w:rFonts w:ascii="Times New Roman" w:hAnsi="Times New Roman"/>
          <w:ins w:id="281" w:author="Unknown Author" w:date="2025-11-29T19:37:28Z"/>
        </w:rPr>
      </w:pPr>
      <w:ins w:id="280" w:author="Unknown Author" w:date="2025-11-29T19:37:28Z">
        <w:r>
          <w:rPr>
            <w:rFonts w:ascii="Times New Roman" w:hAnsi="Times New Roman"/>
          </w:rPr>
        </w:r>
      </w:ins>
    </w:p>
    <w:p>
      <w:pPr>
        <w:pStyle w:val="Normal"/>
        <w:rPr>
          <w:rFonts w:ascii="Times New Roman" w:hAnsi="Times New Roman"/>
          <w:ins w:id="283" w:author="Unknown Author" w:date="2025-11-29T19:37:28Z"/>
        </w:rPr>
      </w:pPr>
      <w:ins w:id="282" w:author="Unknown Author" w:date="2025-11-29T19:37:28Z">
        <w:r>
          <w:rPr>
            <w:rFonts w:ascii="Times New Roman" w:hAnsi="Times New Roman"/>
          </w:rPr>
        </w:r>
      </w:ins>
    </w:p>
    <w:p>
      <w:pPr>
        <w:pStyle w:val="Normal"/>
        <w:rPr>
          <w:rFonts w:ascii="Times New Roman" w:hAnsi="Times New Roman"/>
          <w:ins w:id="285" w:author="Unknown Author" w:date="2025-11-29T19:37:28Z"/>
        </w:rPr>
      </w:pPr>
      <w:ins w:id="284" w:author="Unknown Author" w:date="2025-11-29T19:37:28Z">
        <w:r>
          <w:rPr>
            <w:rFonts w:ascii="Times New Roman" w:hAnsi="Times New Roman"/>
          </w:rPr>
        </w:r>
      </w:ins>
    </w:p>
    <w:p>
      <w:pPr>
        <w:pStyle w:val="Normal"/>
        <w:rPr>
          <w:rFonts w:ascii="Times New Roman" w:hAnsi="Times New Roman"/>
          <w:ins w:id="287" w:author="Unknown Author" w:date="2025-11-29T19:37:28Z"/>
        </w:rPr>
      </w:pPr>
      <w:ins w:id="286" w:author="Unknown Author" w:date="2025-11-29T19:37:28Z">
        <w:r>
          <w:rPr>
            <w:rFonts w:ascii="Times New Roman" w:hAnsi="Times New Roman"/>
          </w:rPr>
        </w:r>
      </w:ins>
    </w:p>
    <w:p>
      <w:pPr>
        <w:pStyle w:val="Normal"/>
        <w:rPr>
          <w:rFonts w:ascii="Times New Roman" w:hAnsi="Times New Roman"/>
          <w:ins w:id="289" w:author="Unknown Author" w:date="2025-11-29T19:37:28Z"/>
        </w:rPr>
      </w:pPr>
      <w:ins w:id="288" w:author="Unknown Author" w:date="2025-11-29T19:37:28Z">
        <w:r>
          <w:rPr>
            <w:rFonts w:ascii="Times New Roman" w:hAnsi="Times New Roman"/>
          </w:rPr>
        </w:r>
      </w:ins>
    </w:p>
    <w:p>
      <w:pPr>
        <w:pStyle w:val="Normal"/>
        <w:rPr>
          <w:rFonts w:ascii="Times New Roman" w:hAnsi="Times New Roman"/>
          <w:ins w:id="291" w:author="Unknown Author" w:date="2025-11-29T19:37:28Z"/>
        </w:rPr>
      </w:pPr>
      <w:ins w:id="290" w:author="Unknown Author" w:date="2025-11-29T19:37:28Z">
        <w:r>
          <w:rPr>
            <w:rFonts w:ascii="Times New Roman" w:hAnsi="Times New Roman"/>
          </w:rPr>
        </w:r>
      </w:ins>
    </w:p>
    <w:p>
      <w:pPr>
        <w:pStyle w:val="Normal"/>
        <w:rPr>
          <w:rFonts w:ascii="Times New Roman" w:hAnsi="Times New Roman"/>
          <w:ins w:id="293" w:author="Unknown Author" w:date="2025-11-29T19:37:28Z"/>
        </w:rPr>
      </w:pPr>
      <w:ins w:id="292" w:author="Unknown Author" w:date="2025-11-29T19:37:28Z">
        <w:r>
          <w:rPr>
            <w:rFonts w:ascii="Times New Roman" w:hAnsi="Times New Roman"/>
          </w:rPr>
        </w:r>
      </w:ins>
    </w:p>
    <w:p>
      <w:pPr>
        <w:pStyle w:val="Normal"/>
        <w:rPr>
          <w:rFonts w:ascii="Times New Roman" w:hAnsi="Times New Roman"/>
          <w:ins w:id="295" w:author="Unknown Author" w:date="2025-11-29T19:37:28Z"/>
        </w:rPr>
      </w:pPr>
      <w:ins w:id="294" w:author="Unknown Author" w:date="2025-11-29T19:37:28Z">
        <w:r>
          <w:rPr>
            <w:rFonts w:ascii="Times New Roman" w:hAnsi="Times New Roman"/>
          </w:rPr>
        </w:r>
      </w:ins>
    </w:p>
    <w:p>
      <w:pPr>
        <w:pStyle w:val="Normal"/>
        <w:rPr>
          <w:rFonts w:ascii="Times New Roman" w:hAnsi="Times New Roman"/>
          <w:ins w:id="297" w:author="Unknown Author" w:date="2025-11-29T19:37:28Z"/>
        </w:rPr>
      </w:pPr>
      <w:ins w:id="296" w:author="Unknown Author" w:date="2025-11-29T19:37:28Z">
        <w:r>
          <w:rPr>
            <w:rFonts w:ascii="Times New Roman" w:hAnsi="Times New Roman"/>
          </w:rPr>
        </w:r>
      </w:ins>
    </w:p>
    <w:p>
      <w:pPr>
        <w:pStyle w:val="Normal"/>
        <w:rPr>
          <w:rFonts w:ascii="Times New Roman" w:hAnsi="Times New Roman"/>
          <w:ins w:id="299" w:author="Unknown Author" w:date="2025-11-29T19:37:28Z"/>
        </w:rPr>
      </w:pPr>
      <w:ins w:id="298" w:author="Unknown Author" w:date="2025-11-29T19:37:28Z">
        <w:r>
          <w:rPr>
            <w:rFonts w:ascii="Times New Roman" w:hAnsi="Times New Roman"/>
          </w:rPr>
        </w:r>
      </w:ins>
    </w:p>
    <w:p>
      <w:pPr>
        <w:pStyle w:val="Normal"/>
        <w:rPr>
          <w:rFonts w:ascii="Times New Roman" w:hAnsi="Times New Roman"/>
          <w:ins w:id="301" w:author="Unknown Author" w:date="2025-11-29T19:37:28Z"/>
        </w:rPr>
      </w:pPr>
      <w:ins w:id="300" w:author="Unknown Author" w:date="2025-11-29T19:37:28Z">
        <w:r>
          <w:rPr>
            <w:rFonts w:ascii="Times New Roman" w:hAnsi="Times New Roman"/>
          </w:rPr>
        </w:r>
      </w:ins>
    </w:p>
    <w:p>
      <w:pPr>
        <w:pStyle w:val="Normal"/>
        <w:rPr>
          <w:rFonts w:ascii="Times New Roman" w:hAnsi="Times New Roman"/>
          <w:ins w:id="303" w:author="Unknown Author" w:date="2025-11-29T19:37:28Z"/>
        </w:rPr>
      </w:pPr>
      <w:ins w:id="302" w:author="Unknown Author" w:date="2025-11-29T19:37:28Z">
        <w:r>
          <w:rPr>
            <w:rFonts w:ascii="Times New Roman" w:hAnsi="Times New Roman"/>
          </w:rPr>
        </w:r>
      </w:ins>
    </w:p>
    <w:p>
      <w:pPr>
        <w:pStyle w:val="Normal"/>
        <w:rPr>
          <w:rFonts w:ascii="Times New Roman" w:hAnsi="Times New Roman"/>
          <w:ins w:id="305" w:author="Unknown Author" w:date="2025-11-29T19:37:28Z"/>
        </w:rPr>
      </w:pPr>
      <w:ins w:id="304" w:author="Unknown Author" w:date="2025-11-29T19:37:28Z">
        <w:r>
          <w:rPr>
            <w:rFonts w:ascii="Times New Roman" w:hAnsi="Times New Roman"/>
          </w:rPr>
        </w:r>
      </w:ins>
    </w:p>
    <w:p>
      <w:pPr>
        <w:pStyle w:val="Normal"/>
        <w:rPr>
          <w:rFonts w:ascii="Times New Roman" w:hAnsi="Times New Roman"/>
          <w:ins w:id="307" w:author="Unknown Author" w:date="2025-11-29T19:37:28Z"/>
        </w:rPr>
      </w:pPr>
      <w:ins w:id="306" w:author="Unknown Author" w:date="2025-11-29T19:37:28Z">
        <w:r>
          <w:rPr>
            <w:rFonts w:ascii="Times New Roman" w:hAnsi="Times New Roman"/>
          </w:rPr>
        </w:r>
      </w:ins>
    </w:p>
    <w:p>
      <w:pPr>
        <w:pStyle w:val="Normal"/>
        <w:rPr>
          <w:rFonts w:ascii="Times New Roman" w:hAnsi="Times New Roman"/>
          <w:ins w:id="309" w:author="Unknown Author" w:date="2025-11-29T19:37:28Z"/>
        </w:rPr>
      </w:pPr>
      <w:ins w:id="308" w:author="Unknown Author" w:date="2025-11-29T19:37:28Z">
        <w:r>
          <w:rPr>
            <w:rFonts w:ascii="Times New Roman" w:hAnsi="Times New Roman"/>
          </w:rPr>
        </w:r>
      </w:ins>
    </w:p>
    <w:p>
      <w:pPr>
        <w:pStyle w:val="Normal"/>
        <w:rPr>
          <w:rFonts w:ascii="Times New Roman" w:hAnsi="Times New Roman"/>
          <w:ins w:id="311" w:author="Unknown Author" w:date="2025-11-29T19:37:28Z"/>
        </w:rPr>
      </w:pPr>
      <w:ins w:id="310" w:author="Unknown Author" w:date="2025-11-29T19:37:28Z">
        <w:r>
          <w:rPr>
            <w:rFonts w:ascii="Times New Roman" w:hAnsi="Times New Roman"/>
          </w:rPr>
        </w:r>
      </w:ins>
    </w:p>
    <w:p>
      <w:pPr>
        <w:sectPr>
          <w:footerReference w:type="even" r:id="rId4"/>
          <w:footerReference w:type="default" r:id="rId5"/>
          <w:type w:val="nextPage"/>
          <w:pgSz w:w="11906" w:h="16838"/>
          <w:pgMar w:left="1440" w:right="1440" w:gutter="0" w:header="0" w:top="1440" w:footer="708" w:bottom="1440"/>
          <w:pgNumType w:fmt="decimal"/>
          <w:formProt w:val="false"/>
          <w:textDirection w:val="lrTb"/>
          <w:docGrid w:type="default" w:linePitch="100" w:charSpace="4096"/>
        </w:sectPr>
        <w:pStyle w:val="Normal"/>
        <w:rPr>
          <w:rFonts w:ascii="Times New Roman" w:hAnsi="Times New Roman"/>
          <w:ins w:id="313" w:author="Unknown Author" w:date="2025-11-29T19:37:28Z"/>
        </w:rPr>
      </w:pPr>
      <w:ins w:id="312" w:author="Unknown Author" w:date="2025-11-29T19:37:28Z">
        <w:r>
          <w:rPr>
            <w:rFonts w:ascii="Times New Roman" w:hAnsi="Times New Roman"/>
          </w:rPr>
        </w:r>
      </w:ins>
    </w:p>
    <w:p>
      <w:pPr>
        <w:pStyle w:val="Heading1"/>
        <w:jc w:val="both"/>
        <w:rPr>
          <w:rFonts w:ascii="Times New Roman" w:hAnsi="Times New Roman"/>
          <w:color w:val="000000"/>
          <w:ins w:id="315" w:author="Unknown Author" w:date="2025-11-27T21:11:07Z"/>
        </w:rPr>
      </w:pPr>
      <w:bookmarkStart w:id="0" w:name="_heading=h.gjdgxs"/>
      <w:bookmarkEnd w:id="0"/>
      <w:r>
        <w:rPr>
          <w:rFonts w:eastAsia="" w:cs="" w:ascii="Times New Roman" w:hAnsi="Times New Roman"/>
          <w:color w:val="000000"/>
          <w:lang w:val="en-IE" w:eastAsia="en-IE" w:bidi="ar-SA"/>
          <w:rPrChange w:id="0" w:author="Unknown Author" w:date="2025-11-29T23:04:30Z">
            <w:rPr>
              <w:sz w:val="40"/>
              <w:spacing w:val="-10"/>
              <w:kern w:val="2"/>
              <w:szCs w:val="40"/>
            </w:rPr>
          </w:rPrChange>
        </w:rPr>
        <w:t>Introduction</w:t>
      </w:r>
    </w:p>
    <w:p>
      <w:pPr>
        <w:pStyle w:val="Normal"/>
        <w:jc w:val="both"/>
        <w:rPr>
          <w:rFonts w:ascii="Times New Roman" w:hAnsi="Times New Roman"/>
          <w:color w:val="000000"/>
          <w:ins w:id="317" w:author="Unknown Author" w:date="2025-11-29T18:26:36Z"/>
        </w:rPr>
      </w:pPr>
      <w:ins w:id="316" w:author="Unknown Author" w:date="2025-11-29T18:26:36Z">
        <w:r>
          <w:rPr>
            <w:rFonts w:ascii="Times New Roman" w:hAnsi="Times New Roman"/>
            <w:color w:val="000000"/>
          </w:rPr>
          <w:t>This assignment explores price classification within the Arts, Culture and Heritage domain using an art e-commerce dataset. The motivation for this topic stems from the expanding digital art marketplace and the inherent challenges sellers face when pricing their artworks in a market characterized by significant subjective valuation</w:t>
        </w:r>
      </w:ins>
    </w:p>
    <w:p>
      <w:pPr>
        <w:pStyle w:val="Normal"/>
        <w:jc w:val="both"/>
        <w:rPr>
          <w:rFonts w:ascii="Times New Roman" w:hAnsi="Times New Roman"/>
          <w:color w:val="000000"/>
          <w:ins w:id="319" w:author="Unknown Author" w:date="2025-11-29T18:26:36Z"/>
        </w:rPr>
      </w:pPr>
      <w:ins w:id="318" w:author="Unknown Author" w:date="2025-11-29T18:26:36Z">
        <w:r>
          <w:rPr>
            <w:rFonts w:ascii="Times New Roman" w:hAnsi="Times New Roman"/>
            <w:color w:val="000000"/>
          </w:rPr>
          <w:t>The dataset comprises information on 2,500 paintings sold through an online platform, encompassing features such as painter identification, artistic style, medium employed, dimensions, framing specifications, and various aesthetic characteristics. The primary objective is to predict price categorization based on these available features.1</w:t>
        </w:r>
      </w:ins>
    </w:p>
    <w:p>
      <w:pPr>
        <w:pStyle w:val="Normal"/>
        <w:jc w:val="both"/>
        <w:rPr>
          <w:rFonts w:ascii="Times New Roman" w:hAnsi="Times New Roman"/>
          <w:color w:val="000000"/>
          <w:ins w:id="321" w:author="Unknown Author" w:date="2025-11-29T18:26:36Z"/>
        </w:rPr>
      </w:pPr>
      <w:ins w:id="320" w:author="Unknown Author" w:date="2025-11-29T18:26:36Z">
        <w:r>
          <w:rPr>
            <w:rFonts w:ascii="Times New Roman" w:hAnsi="Times New Roman"/>
            <w:color w:val="000000"/>
          </w:rPr>
          <w:t>This problem presents particular interest because, unlike conventional e-commerce products, art pricing incorporates both subjective elements and objective factors. Understanding which features exert the strongest influence on price categories could provide valuable insights for sellers in pricing strategies and help buyers comprehend value drivers in online art marketplaces.</w:t>
        </w:r>
      </w:ins>
    </w:p>
    <w:p>
      <w:pPr>
        <w:pStyle w:val="Normal"/>
        <w:jc w:val="both"/>
        <w:rPr>
          <w:rFonts w:ascii="Times New Roman" w:hAnsi="Times New Roman"/>
          <w:color w:val="000000"/>
          <w:ins w:id="324" w:author="Unknown Author" w:date="2025-11-29T23:11:32Z"/>
        </w:rPr>
      </w:pPr>
      <w:ins w:id="322" w:author="Unknown Author" w:date="2025-11-29T18:26:36Z">
        <w:r>
          <w:rPr>
            <w:rFonts w:ascii="Times New Roman" w:hAnsi="Times New Roman"/>
            <w:color w:val="000000"/>
          </w:rPr>
          <w:t>The research approach treats this as a classification problem employing two distinct machine learning models: Random Forest and Support Vector Machines (SVM). These models were selected due to their demonstrated effectiveness in handling categorical data and their capacity to capture complex, non-linear relationships between features</w:t>
        </w:r>
      </w:ins>
      <w:ins w:id="323" w:author="Unknown Author" w:date="2025-11-29T19:30:17Z">
        <w:r>
          <w:rPr>
            <w:rFonts w:ascii="Times New Roman" w:hAnsi="Times New Roman"/>
            <w:color w:val="000000"/>
          </w:rPr>
          <w:t>.</w:t>
        </w:r>
      </w:ins>
    </w:p>
    <w:p>
      <w:pPr>
        <w:pStyle w:val="Normal"/>
        <w:jc w:val="both"/>
        <w:rPr>
          <w:rFonts w:ascii="Times New Roman" w:hAnsi="Times New Roman"/>
          <w:color w:val="000000"/>
          <w:ins w:id="327" w:author="Unknown Author" w:date="2025-11-29T15:39:58Z"/>
        </w:rPr>
      </w:pPr>
      <w:ins w:id="325" w:author="Unknown Author" w:date="2025-11-29T23:11:32Z">
        <w:r>
          <w:rPr>
            <w:rFonts w:eastAsia="Calibri" w:cs="Calibri" w:ascii="Times New Roman" w:hAnsi="Times New Roman"/>
            <w:color w:val="000000"/>
            <w:kern w:val="0"/>
            <w:sz w:val="22"/>
            <w:szCs w:val="22"/>
            <w:lang w:val="en-IE" w:eastAsia="en-IE" w:bidi="ar-SA"/>
          </w:rPr>
          <w:t>W</w:t>
        </w:r>
      </w:ins>
      <w:ins w:id="326" w:author="Unknown Author" w:date="2025-11-29T23:11:32Z">
        <w:r>
          <w:rPr>
            <w:rFonts w:ascii="Times New Roman" w:hAnsi="Times New Roman"/>
            <w:color w:val="000000"/>
          </w:rPr>
          <w:t>ord count: 182</w:t>
        </w:r>
      </w:ins>
    </w:p>
    <w:p>
      <w:pPr>
        <w:pStyle w:val="Normal"/>
        <w:jc w:val="both"/>
        <w:rPr>
          <w:rFonts w:ascii="Times New Roman" w:hAnsi="Times New Roman"/>
          <w:color w:val="000000"/>
          <w:ins w:id="329" w:author="Unknown Author" w:date="2025-11-29T15:39:58Z"/>
        </w:rPr>
      </w:pPr>
      <w:ins w:id="328" w:author="Unknown Author" w:date="2025-11-29T15:39:58Z">
        <w:r>
          <w:rPr>
            <w:rFonts w:ascii="Times New Roman" w:hAnsi="Times New Roman"/>
            <w:color w:val="000000"/>
          </w:rPr>
        </w:r>
      </w:ins>
    </w:p>
    <w:p>
      <w:pPr>
        <w:pStyle w:val="Normal"/>
        <w:rPr>
          <w:rFonts w:ascii="Times New Roman" w:hAnsi="Times New Roman"/>
          <w:color w:val="000000"/>
          <w:ins w:id="331" w:author="Unknown Author" w:date="2025-11-29T15:39:58Z"/>
        </w:rPr>
      </w:pPr>
      <w:ins w:id="330" w:author="Unknown Author" w:date="2025-11-29T15:39:58Z">
        <w:r>
          <w:rPr>
            <w:rFonts w:ascii="Times New Roman" w:hAnsi="Times New Roman"/>
            <w:color w:val="000000"/>
          </w:rPr>
        </w:r>
      </w:ins>
    </w:p>
    <w:p>
      <w:pPr>
        <w:pStyle w:val="Normal"/>
        <w:rPr>
          <w:rFonts w:ascii="Times New Roman" w:hAnsi="Times New Roman"/>
          <w:color w:val="000000"/>
          <w:ins w:id="333" w:author="Unknown Author" w:date="2025-11-29T15:39:58Z"/>
        </w:rPr>
      </w:pPr>
      <w:ins w:id="332" w:author="Unknown Author" w:date="2025-11-29T15:39:58Z">
        <w:r>
          <w:rPr>
            <w:rFonts w:ascii="Times New Roman" w:hAnsi="Times New Roman"/>
            <w:color w:val="000000"/>
          </w:rPr>
        </w:r>
      </w:ins>
    </w:p>
    <w:p>
      <w:pPr>
        <w:pStyle w:val="Normal"/>
        <w:rPr>
          <w:rFonts w:ascii="Times New Roman" w:hAnsi="Times New Roman"/>
          <w:color w:val="000000"/>
          <w:ins w:id="335" w:author="Unknown Author" w:date="2025-11-29T15:39:58Z"/>
        </w:rPr>
      </w:pPr>
      <w:ins w:id="334" w:author="Unknown Author" w:date="2025-11-29T15:39:58Z">
        <w:r>
          <w:rPr>
            <w:rFonts w:ascii="Times New Roman" w:hAnsi="Times New Roman"/>
            <w:color w:val="000000"/>
          </w:rPr>
        </w:r>
      </w:ins>
    </w:p>
    <w:p>
      <w:pPr>
        <w:pStyle w:val="Normal"/>
        <w:rPr>
          <w:rFonts w:ascii="Times New Roman" w:hAnsi="Times New Roman"/>
          <w:color w:val="000000"/>
          <w:ins w:id="337" w:author="Unknown Author" w:date="2025-11-29T15:39:58Z"/>
        </w:rPr>
      </w:pPr>
      <w:ins w:id="336" w:author="Unknown Author" w:date="2025-11-29T15:39:58Z">
        <w:r>
          <w:rPr>
            <w:rFonts w:ascii="Times New Roman" w:hAnsi="Times New Roman"/>
            <w:color w:val="000000"/>
          </w:rPr>
        </w:r>
      </w:ins>
    </w:p>
    <w:p>
      <w:pPr>
        <w:pStyle w:val="Normal"/>
        <w:rPr>
          <w:rFonts w:ascii="Times New Roman" w:hAnsi="Times New Roman"/>
          <w:color w:val="000000"/>
          <w:ins w:id="339" w:author="Unknown Author" w:date="2025-11-29T15:39:58Z"/>
        </w:rPr>
      </w:pPr>
      <w:ins w:id="338" w:author="Unknown Author" w:date="2025-11-29T15:39:58Z">
        <w:r>
          <w:rPr>
            <w:rFonts w:ascii="Times New Roman" w:hAnsi="Times New Roman"/>
            <w:color w:val="000000"/>
          </w:rPr>
        </w:r>
      </w:ins>
    </w:p>
    <w:p>
      <w:pPr>
        <w:pStyle w:val="Normal"/>
        <w:rPr>
          <w:rFonts w:ascii="Times New Roman" w:hAnsi="Times New Roman"/>
          <w:color w:val="000000"/>
          <w:ins w:id="341" w:author="Unknown Author" w:date="2025-11-29T15:39:58Z"/>
        </w:rPr>
      </w:pPr>
      <w:ins w:id="340" w:author="Unknown Author" w:date="2025-11-29T15:39:58Z">
        <w:r>
          <w:rPr>
            <w:rFonts w:ascii="Times New Roman" w:hAnsi="Times New Roman"/>
            <w:color w:val="000000"/>
          </w:rPr>
        </w:r>
      </w:ins>
    </w:p>
    <w:p>
      <w:pPr>
        <w:pStyle w:val="Normal"/>
        <w:rPr>
          <w:rFonts w:ascii="Times New Roman" w:hAnsi="Times New Roman"/>
          <w:color w:val="000000"/>
          <w:ins w:id="343" w:author="Unknown Author" w:date="2025-11-29T15:39:58Z"/>
        </w:rPr>
      </w:pPr>
      <w:ins w:id="342" w:author="Unknown Author" w:date="2025-11-29T15:39:58Z">
        <w:r>
          <w:rPr>
            <w:rFonts w:ascii="Times New Roman" w:hAnsi="Times New Roman"/>
            <w:color w:val="000000"/>
          </w:rPr>
        </w:r>
      </w:ins>
    </w:p>
    <w:p>
      <w:pPr>
        <w:pStyle w:val="Normal"/>
        <w:rPr>
          <w:rFonts w:ascii="Times New Roman" w:hAnsi="Times New Roman"/>
          <w:color w:val="000000"/>
          <w:ins w:id="345" w:author="Unknown Author" w:date="2025-11-29T15:39:58Z"/>
        </w:rPr>
      </w:pPr>
      <w:ins w:id="344" w:author="Unknown Author" w:date="2025-11-29T15:39:58Z">
        <w:r>
          <w:rPr>
            <w:rFonts w:ascii="Times New Roman" w:hAnsi="Times New Roman"/>
            <w:color w:val="000000"/>
          </w:rPr>
        </w:r>
      </w:ins>
    </w:p>
    <w:p>
      <w:pPr>
        <w:pStyle w:val="Normal"/>
        <w:rPr>
          <w:rFonts w:ascii="Times New Roman" w:hAnsi="Times New Roman"/>
          <w:color w:val="000000"/>
          <w:ins w:id="347" w:author="Unknown Author" w:date="2025-11-29T15:39:58Z"/>
        </w:rPr>
      </w:pPr>
      <w:ins w:id="346" w:author="Unknown Author" w:date="2025-11-29T15:39:58Z">
        <w:r>
          <w:rPr>
            <w:rFonts w:ascii="Times New Roman" w:hAnsi="Times New Roman"/>
            <w:color w:val="000000"/>
          </w:rPr>
        </w:r>
      </w:ins>
    </w:p>
    <w:p>
      <w:pPr>
        <w:pStyle w:val="Normal"/>
        <w:rPr>
          <w:rFonts w:ascii="Times New Roman" w:hAnsi="Times New Roman"/>
          <w:color w:val="000000"/>
          <w:ins w:id="349" w:author="Unknown Author" w:date="2025-11-29T15:39:58Z"/>
        </w:rPr>
      </w:pPr>
      <w:ins w:id="348" w:author="Unknown Author" w:date="2025-11-29T15:39:58Z">
        <w:r>
          <w:rPr>
            <w:rFonts w:ascii="Times New Roman" w:hAnsi="Times New Roman"/>
            <w:color w:val="000000"/>
          </w:rPr>
        </w:r>
      </w:ins>
    </w:p>
    <w:p>
      <w:pPr>
        <w:pStyle w:val="Normal"/>
        <w:rPr>
          <w:rFonts w:ascii="Times New Roman" w:hAnsi="Times New Roman"/>
          <w:color w:val="000000"/>
          <w:ins w:id="351" w:author="Unknown Author" w:date="2025-11-29T15:39:58Z"/>
        </w:rPr>
      </w:pPr>
      <w:ins w:id="350" w:author="Unknown Author" w:date="2025-11-29T15:39:58Z">
        <w:r>
          <w:rPr>
            <w:rFonts w:ascii="Times New Roman" w:hAnsi="Times New Roman"/>
            <w:color w:val="000000"/>
          </w:rPr>
        </w:r>
      </w:ins>
    </w:p>
    <w:p>
      <w:pPr>
        <w:pStyle w:val="Normal"/>
        <w:rPr>
          <w:rFonts w:ascii="Times New Roman" w:hAnsi="Times New Roman"/>
          <w:color w:val="000000"/>
          <w:ins w:id="353" w:author="Unknown Author" w:date="2025-11-29T15:39:58Z"/>
        </w:rPr>
      </w:pPr>
      <w:ins w:id="352" w:author="Unknown Author" w:date="2025-11-29T15:39:58Z">
        <w:r>
          <w:rPr>
            <w:rFonts w:ascii="Times New Roman" w:hAnsi="Times New Roman"/>
            <w:color w:val="000000"/>
          </w:rPr>
        </w:r>
      </w:ins>
    </w:p>
    <w:p>
      <w:pPr>
        <w:pStyle w:val="Normal"/>
        <w:rPr>
          <w:rFonts w:ascii="Times New Roman" w:hAnsi="Times New Roman"/>
          <w:color w:val="000000"/>
          <w:ins w:id="355" w:author="Unknown Author" w:date="2025-11-29T15:39:58Z"/>
        </w:rPr>
      </w:pPr>
      <w:ins w:id="354" w:author="Unknown Author" w:date="2025-11-29T15:39:58Z">
        <w:r>
          <w:rPr>
            <w:rFonts w:ascii="Times New Roman" w:hAnsi="Times New Roman"/>
            <w:color w:val="000000"/>
          </w:rPr>
        </w:r>
      </w:ins>
    </w:p>
    <w:p>
      <w:pPr>
        <w:pStyle w:val="Normal"/>
        <w:rPr>
          <w:rFonts w:ascii="Times New Roman" w:hAnsi="Times New Roman"/>
          <w:color w:val="000000"/>
          <w:ins w:id="357" w:author="Unknown Author" w:date="2025-11-29T19:38:08Z"/>
        </w:rPr>
      </w:pPr>
      <w:ins w:id="356" w:author="Unknown Author" w:date="2025-11-29T19:38:08Z">
        <w:r>
          <w:rPr>
            <w:rFonts w:ascii="Times New Roman" w:hAnsi="Times New Roman"/>
            <w:color w:val="000000"/>
          </w:rPr>
        </w:r>
      </w:ins>
    </w:p>
    <w:p>
      <w:pPr>
        <w:pStyle w:val="Normal"/>
        <w:rPr>
          <w:rFonts w:ascii="Times New Roman" w:hAnsi="Times New Roman"/>
          <w:color w:val="000000"/>
        </w:rPr>
      </w:pPr>
      <w:r>
        <w:rPr>
          <w:rFonts w:ascii="Times New Roman" w:hAnsi="Times New Roman"/>
          <w:color w:val="000000"/>
        </w:rPr>
      </w:r>
    </w:p>
    <w:p>
      <w:pPr>
        <w:pStyle w:val="Heading1"/>
        <w:rPr>
          <w:rFonts w:ascii="Times New Roman" w:hAnsi="Times New Roman"/>
          <w:color w:val="000000"/>
          <w:ins w:id="361" w:author="Unknown Author" w:date="2025-11-29T17:19:32Z"/>
        </w:rPr>
      </w:pPr>
      <w:del w:id="358" w:author="Unknown Author" w:date="2025-11-29T15:40:27Z">
        <w:bookmarkStart w:id="1" w:name="_heading=h.30j0zll_Copy_1_Copy_1_Copy_1_"/>
        <w:bookmarkEnd w:id="1"/>
        <w:r>
          <w:rPr>
            <w:rFonts w:ascii="Times New Roman" w:hAnsi="Times New Roman"/>
            <w:color w:val="000000"/>
          </w:rPr>
          <w:delText>Chapter 1</w:delText>
        </w:r>
      </w:del>
      <w:ins w:id="359" w:author="Unknown Author" w:date="2025-11-29T18:20:47Z">
        <w:r>
          <w:rPr>
            <w:rFonts w:ascii="Times New Roman" w:hAnsi="Times New Roman"/>
            <w:color w:val="000000"/>
          </w:rPr>
          <w:t xml:space="preserve">1 </w:t>
        </w:r>
      </w:ins>
      <w:ins w:id="360" w:author="Unknown Author" w:date="2025-11-29T15:40:27Z">
        <w:r>
          <w:rPr>
            <w:rFonts w:ascii="Times New Roman" w:hAnsi="Times New Roman"/>
            <w:color w:val="000000"/>
          </w:rPr>
          <w:t>Data Characterization and Preprocessing</w:t>
        </w:r>
      </w:ins>
    </w:p>
    <w:p>
      <w:pPr>
        <w:pStyle w:val="Normal"/>
        <w:spacing w:before="0" w:after="200"/>
        <w:jc w:val="both"/>
        <w:rPr>
          <w:rFonts w:ascii="Times New Roman" w:hAnsi="Times New Roman"/>
          <w:color w:val="000000"/>
          <w:ins w:id="363" w:author="Unknown Author" w:date="2025-11-29T18:28:25Z"/>
        </w:rPr>
      </w:pPr>
      <w:ins w:id="362" w:author="Unknown Author" w:date="2025-11-29T18:28:25Z">
        <w:r>
          <w:rPr>
            <w:rFonts w:ascii="Times New Roman" w:hAnsi="Times New Roman"/>
            <w:color w:val="000000"/>
          </w:rPr>
          <w:t>The original dataset contained 2,500 records across 18 columns. Initial data exploration revealed that the 'Reproduction Type' column exhibited 677 missing values, representing approximately 27% of the data. Rather than eliminating these rows and reducing the dataset size substantially, missing values were imputed with 'Not Applicable', a reasonable categorical assignment for artworks where reproduction type is not relevant.</w:t>
        </w:r>
      </w:ins>
    </w:p>
    <w:p>
      <w:pPr>
        <w:pStyle w:val="Normal"/>
        <w:spacing w:before="0" w:after="200"/>
        <w:jc w:val="both"/>
        <w:rPr>
          <w:rFonts w:ascii="Times New Roman" w:hAnsi="Times New Roman"/>
          <w:color w:val="000000"/>
          <w:ins w:id="365" w:author="Unknown Author" w:date="2025-11-29T18:28:25Z"/>
        </w:rPr>
      </w:pPr>
      <w:ins w:id="364" w:author="Unknown Author" w:date="2025-11-29T18:28:25Z">
        <w:r>
          <w:rPr>
            <w:rFonts w:ascii="Times New Roman" w:hAnsi="Times New Roman"/>
            <w:color w:val="000000"/>
          </w:rPr>
          <w:t>Duplicate record verification was conducted, revealing no duplicates, which indicated a relatively clean initial dataset. However, the 'Delivery (days)' column was removed from analysis as delivery timeframes represent logistical characteristics rather than product attributes that would influence inherent price categorization.</w:t>
        </w:r>
      </w:ins>
    </w:p>
    <w:p>
      <w:pPr>
        <w:pStyle w:val="Normal"/>
        <w:spacing w:before="0" w:after="200"/>
        <w:jc w:val="both"/>
        <w:rPr>
          <w:rFonts w:ascii="Times New Roman" w:hAnsi="Times New Roman"/>
          <w:color w:val="000000"/>
          <w:ins w:id="367" w:author="Unknown Author" w:date="2025-11-29T18:28:25Z"/>
        </w:rPr>
      </w:pPr>
      <w:ins w:id="366" w:author="Unknown Author" w:date="2025-11-29T18:28:25Z">
        <w:r>
          <w:rPr>
            <w:rFonts w:ascii="Times New Roman" w:hAnsi="Times New Roman"/>
            <w:color w:val="000000"/>
          </w:rPr>
          <w:t>For target variable creation, quantile-based discretization was employed to transform continuous price values into three categories. This methodology ensured class balance: Low (34%), Medium (32.68%), and High (33.32%). Maintaining balanced classes is crucial as it prevents model bias toward overrepresented categories during training.</w:t>
        </w:r>
      </w:ins>
    </w:p>
    <w:p>
      <w:pPr>
        <w:pStyle w:val="Normal"/>
        <w:spacing w:before="0" w:after="200"/>
        <w:jc w:val="both"/>
        <w:rPr>
          <w:rFonts w:ascii="Times New Roman" w:hAnsi="Times New Roman"/>
          <w:color w:val="000000"/>
          <w:ins w:id="369" w:author="Unknown Author" w:date="2025-11-29T18:28:25Z"/>
        </w:rPr>
      </w:pPr>
      <w:ins w:id="368" w:author="Unknown Author" w:date="2025-11-29T18:28:25Z">
        <w:r>
          <w:rPr>
            <w:rFonts w:ascii="Times New Roman" w:hAnsi="Times New Roman"/>
            <w:color w:val="000000"/>
          </w:rPr>
          <w:t>As per assignment requirements, three distinct train-test splits were evaluated: 10%, 15%, and 20% test set proportions. For each configuration, both Random Forest and SVM models were trained and evaluated using 5-fold cross-validation on the training data to ensure robust performance estimation.</w:t>
        </w:r>
      </w:ins>
    </w:p>
    <w:p>
      <w:pPr>
        <w:pStyle w:val="Normal"/>
        <w:spacing w:before="0" w:after="200"/>
        <w:jc w:val="both"/>
        <w:rPr>
          <w:rFonts w:ascii="Times New Roman" w:hAnsi="Times New Roman"/>
          <w:color w:val="000000"/>
          <w:ins w:id="373" w:author="Unknown Author" w:date="2025-11-29T18:28:25Z"/>
        </w:rPr>
      </w:pPr>
      <w:ins w:id="370" w:author="Unknown Author" w:date="2025-11-29T18:28:25Z">
        <w:r>
          <w:rPr>
            <w:rFonts w:ascii="Times New Roman" w:hAnsi="Times New Roman"/>
            <w:color w:val="000000"/>
          </w:rPr>
          <w:t xml:space="preserve">Results across the three splits demonstrated notable patterns. </w:t>
        </w:r>
      </w:ins>
      <w:ins w:id="371" w:author="Unknown Author" w:date="2025-11-29T22:15:51Z">
        <w:r>
          <w:rPr>
            <w:rFonts w:ascii="Times New Roman" w:hAnsi="Times New Roman"/>
            <w:color w:val="000000"/>
          </w:rPr>
          <w:t xml:space="preserve">Random Forest builds multiple decision trees and combines their predictions, which reduces overfitting and improves accuracy (Müller and Guido, 2016). For this assessment, </w:t>
        </w:r>
      </w:ins>
      <w:ins w:id="372" w:author="Unknown Author" w:date="2025-11-29T18:28:25Z">
        <w:r>
          <w:rPr>
            <w:rFonts w:ascii="Times New Roman" w:hAnsi="Times New Roman"/>
            <w:color w:val="000000"/>
          </w:rPr>
          <w:t>Random Forest achieved optimal performance with the 10% test split, attaining 41% test accuracy with a cross-validation mean of 32.53%. As test set size increased, test accuracy decreased moderately (38% for 15% split, 35% for 20% split), suggesting that larger training sets provide performance benefits, though cross-validation scores remained relatively stable around 31-33%.</w:t>
        </w:r>
      </w:ins>
    </w:p>
    <w:p>
      <w:pPr>
        <w:pStyle w:val="Normal"/>
        <w:spacing w:before="0" w:after="200"/>
        <w:jc w:val="both"/>
        <w:rPr>
          <w:rFonts w:ascii="Times New Roman" w:hAnsi="Times New Roman"/>
          <w:color w:val="000000"/>
          <w:ins w:id="375" w:author="Unknown Author" w:date="2025-11-29T17:44:08Z"/>
        </w:rPr>
      </w:pPr>
      <w:ins w:id="374" w:author="Unknown Author" w:date="2025-11-29T18:28:25Z">
        <w:r>
          <w:rPr>
            <w:rFonts w:ascii="Times New Roman" w:hAnsi="Times New Roman"/>
            <w:color w:val="000000"/>
          </w:rPr>
          <w:t>Burkov (2019) explains the Support Vector Machine seeks to optimal hyperplane that maximizes the margin between classes, contributing to better generalization capability of the model. For this project, SVM exhibited more consistent performance across splits, with test accuracies ranging from 32.8% to 35.2% and cross-validation means approximating 30-31%. Cross-validation standard deviations for both models remained relatively small (1-3%), indicating reasonably stable performance across folds.</w:t>
        </w:r>
      </w:ins>
    </w:p>
    <w:p>
      <w:pPr>
        <w:pStyle w:val="Normal"/>
        <w:spacing w:before="0" w:after="400"/>
        <w:jc w:val="both"/>
        <w:rPr>
          <w:rFonts w:ascii="Times New Roman" w:hAnsi="Times New Roman"/>
          <w:color w:val="000000"/>
          <w:ins w:id="377" w:author="Unknown Author" w:date="2025-11-29T17:44:08Z"/>
        </w:rPr>
      </w:pPr>
      <w:ins w:id="376" w:author="Unknown Author" w:date="2025-11-29T17:44:08Z">
        <w:r>
          <w:rPr>
            <w:rFonts w:ascii="Times New Roman" w:hAnsi="Times New Roman"/>
            <w:color w:val="000000"/>
          </w:rPr>
          <w:t>Word count: 331</w:t>
        </w:r>
      </w:ins>
    </w:p>
    <w:p>
      <w:pPr>
        <w:pStyle w:val="Normal"/>
        <w:spacing w:before="0" w:after="400"/>
        <w:jc w:val="both"/>
        <w:rPr>
          <w:rFonts w:ascii="Times New Roman" w:hAnsi="Times New Roman"/>
          <w:color w:val="000000"/>
          <w:ins w:id="379" w:author="Unknown Author" w:date="2025-11-29T17:44:08Z"/>
        </w:rPr>
      </w:pPr>
      <w:ins w:id="378"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ins w:id="381" w:author="Unknown Author" w:date="2025-11-29T17:44:08Z"/>
        </w:rPr>
      </w:pPr>
      <w:ins w:id="380"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ins w:id="383" w:author="Unknown Author" w:date="2025-11-29T17:44:08Z"/>
        </w:rPr>
      </w:pPr>
      <w:ins w:id="382" w:author="Unknown Author" w:date="2025-11-29T17:44:08Z">
        <w:r>
          <w:rPr>
            <w:rFonts w:ascii="Times New Roman" w:hAnsi="Times New Roman"/>
            <w:color w:val="000000"/>
          </w:rPr>
        </w:r>
      </w:ins>
    </w:p>
    <w:p>
      <w:pPr>
        <w:pStyle w:val="Normal"/>
        <w:spacing w:before="0" w:after="400"/>
        <w:jc w:val="both"/>
        <w:rPr>
          <w:rFonts w:ascii="Times New Roman" w:hAnsi="Times New Roman"/>
          <w:color w:val="000000"/>
          <w:ins w:id="385" w:author="Unknown Author" w:date="2025-11-29T17:44:08Z"/>
        </w:rPr>
      </w:pPr>
      <w:ins w:id="384" w:author="Unknown Author" w:date="2025-11-29T17:44:08Z">
        <w:r>
          <w:rPr>
            <w:rFonts w:ascii="Times New Roman" w:hAnsi="Times New Roman"/>
            <w:color w:val="000000"/>
          </w:rPr>
        </w:r>
      </w:ins>
    </w:p>
    <w:p>
      <w:pPr>
        <w:pStyle w:val="Heading1"/>
        <w:spacing w:before="0" w:after="400"/>
        <w:contextualSpacing w:val="false"/>
        <w:jc w:val="both"/>
        <w:rPr>
          <w:rFonts w:ascii="Times New Roman" w:hAnsi="Times New Roman"/>
          <w:color w:val="000000"/>
          <w:del w:id="388" w:author="Unknown Author" w:date="2025-11-29T19:09:40Z"/>
        </w:rPr>
      </w:pPr>
      <w:ins w:id="386" w:author="Unknown Author" w:date="2025-11-29T17:44:08Z">
        <w:r>
          <w:rPr>
            <w:rFonts w:ascii="Times New Roman" w:hAnsi="Times New Roman"/>
            <w:color w:val="000000"/>
          </w:rPr>
          <w:t xml:space="preserve">2 </w:t>
        </w:r>
      </w:ins>
      <w:ins w:id="387" w:author="Unknown Author" w:date="2025-11-29T18:29:28Z">
        <w:r>
          <w:rPr>
            <w:rFonts w:ascii="Times New Roman" w:hAnsi="Times New Roman"/>
            <w:color w:val="000000"/>
          </w:rPr>
          <w:t xml:space="preserve">Hyperparameter Tuning </w:t>
        </w:r>
      </w:ins>
    </w:p>
    <w:p>
      <w:pPr>
        <w:pStyle w:val="Heading1"/>
        <w:keepNext w:val="true"/>
        <w:keepLines/>
        <w:widowControl/>
        <w:suppressAutoHyphens w:val="true"/>
        <w:bidi w:val="0"/>
        <w:spacing w:lineRule="auto" w:line="240" w:before="0" w:after="400"/>
        <w:contextualSpacing w:val="false"/>
        <w:jc w:val="both"/>
        <w:rPr>
          <w:rFonts w:ascii="Times New Roman" w:hAnsi="Times New Roman"/>
          <w:color w:val="000000"/>
          <w:ins w:id="390" w:author="Unknown Author" w:date="2025-11-29T17:53:17Z"/>
        </w:rPr>
      </w:pPr>
      <w:ins w:id="389" w:author="Unknown Author" w:date="2025-11-29T17:53:17Z">
        <w:r>
          <w:rPr>
            <w:rFonts w:ascii="Times New Roman" w:hAnsi="Times New Roman"/>
            <w:color w:val="000000"/>
          </w:rPr>
        </w:r>
      </w:ins>
    </w:p>
    <w:p>
      <w:pPr>
        <w:pStyle w:val="Normal"/>
        <w:spacing w:before="0" w:after="200"/>
        <w:jc w:val="both"/>
        <w:rPr>
          <w:rFonts w:ascii="Times New Roman" w:hAnsi="Times New Roman"/>
          <w:color w:val="000000"/>
          <w:ins w:id="392" w:author="Unknown Author" w:date="2025-11-29T17:53:17Z"/>
        </w:rPr>
      </w:pPr>
      <w:ins w:id="391" w:author="Unknown Author" w:date="2025-11-29T17:53:17Z">
        <w:r>
          <w:rPr>
            <w:rFonts w:ascii="Times New Roman" w:hAnsi="Times New Roman"/>
            <w:color w:val="000000"/>
          </w:rPr>
          <w:t>Hyperparameter tuning constitutes an essential component of machine learning model optimization, as it facilitates identification of optimal parameter configurations that are not learned during the standard training process. This systematic approach ensures models operate at their maximum potential given the available data.</w:t>
        </w:r>
      </w:ins>
    </w:p>
    <w:p>
      <w:pPr>
        <w:pStyle w:val="Normal"/>
        <w:spacing w:before="0" w:after="200"/>
        <w:jc w:val="both"/>
        <w:rPr>
          <w:rFonts w:ascii="Times New Roman" w:hAnsi="Times New Roman"/>
          <w:color w:val="000000"/>
          <w:ins w:id="394" w:author="Unknown Author" w:date="2025-11-29T17:53:17Z"/>
        </w:rPr>
      </w:pPr>
      <w:ins w:id="393" w:author="Unknown Author" w:date="2025-11-29T17:53:17Z">
        <w:r>
          <w:rPr>
            <w:rFonts w:ascii="Times New Roman" w:hAnsi="Times New Roman"/>
            <w:color w:val="000000"/>
          </w:rPr>
          <w:t xml:space="preserve">For this analysis, GridSearchCV with 3-fold cross-validation was implemented on the 20% test split configuration to systematically evaluate different hyperparameter combinations for both models. Burkov (2019) emphasizes that the training process of machine learning models essentially consists of solving optimization problems, seeking paramenters that minimize prediction error. </w:t>
        </w:r>
      </w:ins>
    </w:p>
    <w:p>
      <w:pPr>
        <w:pStyle w:val="Normal"/>
        <w:spacing w:before="0" w:after="200"/>
        <w:jc w:val="both"/>
        <w:rPr>
          <w:rFonts w:ascii="Times New Roman" w:hAnsi="Times New Roman"/>
          <w:color w:val="000000"/>
          <w:ins w:id="396" w:author="Unknown Author" w:date="2025-11-30T00:36:22Z"/>
        </w:rPr>
      </w:pPr>
      <w:ins w:id="395" w:author="Unknown Author" w:date="2025-11-30T00:36:22Z">
        <w:r>
          <w:rPr>
            <w:rFonts w:ascii="Times New Roman" w:hAnsi="Times New Roman"/>
            <w:color w:val="000000"/>
          </w:rPr>
          <w:t xml:space="preserve">Following GridSearchCV optimization with 3-fold cross-validation, both models identified optimal parameter configurations: </w:t>
        </w:r>
      </w:ins>
    </w:p>
    <w:p>
      <w:pPr>
        <w:pStyle w:val="Normal"/>
        <w:spacing w:before="0" w:after="200"/>
        <w:jc w:val="both"/>
        <w:rPr>
          <w:rFonts w:ascii="Times New Roman" w:hAnsi="Times New Roman"/>
          <w:color w:val="000000"/>
          <w:ins w:id="398" w:author="Unknown Author" w:date="2025-11-30T00:36:22Z"/>
        </w:rPr>
      </w:pPr>
      <w:ins w:id="397" w:author="Unknown Author" w:date="2025-11-30T00:36:22Z">
        <w:r>
          <w:rPr>
            <w:rFonts w:ascii="Times New Roman" w:hAnsi="Times New Roman"/>
            <w:color w:val="000000"/>
          </w:rPr>
          <w:t xml:space="preserve">Random Forest optimal parameters: </w:t>
        </w:r>
      </w:ins>
    </w:p>
    <w:p>
      <w:pPr>
        <w:pStyle w:val="Normal"/>
        <w:spacing w:before="0" w:after="200"/>
        <w:jc w:val="both"/>
        <w:rPr>
          <w:rFonts w:ascii="Times New Roman" w:hAnsi="Times New Roman"/>
          <w:color w:val="000000"/>
          <w:ins w:id="400" w:author="Unknown Author" w:date="2025-11-30T00:36:22Z"/>
        </w:rPr>
      </w:pPr>
      <w:ins w:id="399" w:author="Unknown Author" w:date="2025-11-30T00:36:22Z">
        <w:r>
          <w:rPr>
            <w:rFonts w:ascii="Times New Roman" w:hAnsi="Times New Roman"/>
            <w:color w:val="000000"/>
          </w:rPr>
          <w:t>- n_estimators: 300</w:t>
        </w:r>
      </w:ins>
    </w:p>
    <w:p>
      <w:pPr>
        <w:pStyle w:val="Normal"/>
        <w:spacing w:before="0" w:after="200"/>
        <w:jc w:val="both"/>
        <w:rPr>
          <w:rFonts w:ascii="Times New Roman" w:hAnsi="Times New Roman"/>
          <w:color w:val="000000"/>
          <w:ins w:id="402" w:author="Unknown Author" w:date="2025-11-30T00:36:22Z"/>
        </w:rPr>
      </w:pPr>
      <w:ins w:id="401" w:author="Unknown Author" w:date="2025-11-30T00:36:22Z">
        <w:r>
          <w:rPr>
            <w:rFonts w:ascii="Times New Roman" w:hAnsi="Times New Roman"/>
            <w:color w:val="000000"/>
          </w:rPr>
          <w:t>- max_depth: 20</w:t>
        </w:r>
      </w:ins>
    </w:p>
    <w:p>
      <w:pPr>
        <w:pStyle w:val="Normal"/>
        <w:spacing w:before="0" w:after="200"/>
        <w:jc w:val="both"/>
        <w:rPr>
          <w:rFonts w:ascii="Times New Roman" w:hAnsi="Times New Roman"/>
          <w:color w:val="000000"/>
          <w:ins w:id="404" w:author="Unknown Author" w:date="2025-11-30T00:36:22Z"/>
        </w:rPr>
      </w:pPr>
      <w:ins w:id="403" w:author="Unknown Author" w:date="2025-11-30T00:36:22Z">
        <w:r>
          <w:rPr>
            <w:rFonts w:ascii="Times New Roman" w:hAnsi="Times New Roman"/>
            <w:color w:val="000000"/>
          </w:rPr>
          <w:t>- min_samples_split: 2</w:t>
        </w:r>
      </w:ins>
    </w:p>
    <w:p>
      <w:pPr>
        <w:pStyle w:val="Normal"/>
        <w:spacing w:before="0" w:after="200"/>
        <w:jc w:val="both"/>
        <w:rPr>
          <w:rFonts w:ascii="Times New Roman" w:hAnsi="Times New Roman"/>
          <w:color w:val="000000"/>
          <w:ins w:id="406" w:author="Unknown Author" w:date="2025-11-30T00:36:22Z"/>
        </w:rPr>
      </w:pPr>
      <w:ins w:id="405" w:author="Unknown Author" w:date="2025-11-30T00:36:22Z">
        <w:r>
          <w:rPr>
            <w:rFonts w:ascii="Times New Roman" w:hAnsi="Times New Roman"/>
            <w:color w:val="000000"/>
          </w:rPr>
          <w:t>- Cross-validation score: 32.90% SVM</w:t>
        </w:r>
      </w:ins>
    </w:p>
    <w:p>
      <w:pPr>
        <w:pStyle w:val="Normal"/>
        <w:spacing w:before="0" w:after="200"/>
        <w:jc w:val="both"/>
        <w:rPr>
          <w:rFonts w:ascii="Times New Roman" w:hAnsi="Times New Roman"/>
          <w:color w:val="000000"/>
          <w:ins w:id="408" w:author="Unknown Author" w:date="2025-11-30T00:36:22Z"/>
        </w:rPr>
      </w:pPr>
      <w:ins w:id="407" w:author="Unknown Author" w:date="2025-11-30T00:36:22Z">
        <w:r>
          <w:rPr>
            <w:rFonts w:ascii="Times New Roman" w:hAnsi="Times New Roman"/>
            <w:color w:val="000000"/>
          </w:rPr>
          <w:t xml:space="preserve">optimal parameters:  </w:t>
        </w:r>
      </w:ins>
    </w:p>
    <w:p>
      <w:pPr>
        <w:pStyle w:val="Normal"/>
        <w:spacing w:before="0" w:after="200"/>
        <w:jc w:val="both"/>
        <w:rPr>
          <w:rFonts w:ascii="Times New Roman" w:hAnsi="Times New Roman"/>
          <w:color w:val="000000"/>
          <w:ins w:id="410" w:author="Unknown Author" w:date="2025-11-30T00:36:22Z"/>
        </w:rPr>
      </w:pPr>
      <w:ins w:id="409" w:author="Unknown Author" w:date="2025-11-30T00:36:22Z">
        <w:r>
          <w:rPr>
            <w:rFonts w:ascii="Times New Roman" w:hAnsi="Times New Roman"/>
            <w:color w:val="000000"/>
          </w:rPr>
          <w:t xml:space="preserve">- C: 0.1 </w:t>
        </w:r>
      </w:ins>
    </w:p>
    <w:p>
      <w:pPr>
        <w:pStyle w:val="Normal"/>
        <w:spacing w:before="0" w:after="200"/>
        <w:jc w:val="both"/>
        <w:rPr>
          <w:rFonts w:ascii="Times New Roman" w:hAnsi="Times New Roman"/>
          <w:color w:val="000000"/>
          <w:ins w:id="412" w:author="Unknown Author" w:date="2025-11-30T00:36:22Z"/>
        </w:rPr>
      </w:pPr>
      <w:ins w:id="411" w:author="Unknown Author" w:date="2025-11-30T00:36:22Z">
        <w:r>
          <w:rPr>
            <w:rFonts w:ascii="Times New Roman" w:hAnsi="Times New Roman"/>
            <w:color w:val="000000"/>
          </w:rPr>
          <w:t>- gamma: scale</w:t>
        </w:r>
      </w:ins>
    </w:p>
    <w:p>
      <w:pPr>
        <w:pStyle w:val="Normal"/>
        <w:spacing w:before="0" w:after="200"/>
        <w:jc w:val="both"/>
        <w:rPr>
          <w:rFonts w:ascii="Times New Roman" w:hAnsi="Times New Roman"/>
          <w:color w:val="000000"/>
          <w:ins w:id="414" w:author="Unknown Author" w:date="2025-11-30T00:36:22Z"/>
        </w:rPr>
      </w:pPr>
      <w:ins w:id="413" w:author="Unknown Author" w:date="2025-11-30T00:36:22Z">
        <w:r>
          <w:rPr>
            <w:rFonts w:ascii="Times New Roman" w:hAnsi="Times New Roman"/>
            <w:color w:val="000000"/>
          </w:rPr>
          <w:t>- kernel: rbf</w:t>
        </w:r>
      </w:ins>
    </w:p>
    <w:p>
      <w:pPr>
        <w:pStyle w:val="Normal"/>
        <w:spacing w:before="0" w:after="200"/>
        <w:jc w:val="both"/>
        <w:rPr>
          <w:rFonts w:ascii="Times New Roman" w:hAnsi="Times New Roman"/>
          <w:color w:val="000000"/>
          <w:ins w:id="416" w:author="Unknown Author" w:date="2025-11-30T00:41:06Z"/>
        </w:rPr>
      </w:pPr>
      <w:ins w:id="415" w:author="Unknown Author" w:date="2025-11-30T00:36:22Z">
        <w:r>
          <w:rPr>
            <w:rFonts w:ascii="Times New Roman" w:hAnsi="Times New Roman"/>
            <w:color w:val="000000"/>
          </w:rPr>
          <w:t>- Cross-validation score: 34.50%</w:t>
        </w:r>
      </w:ins>
    </w:p>
    <w:p>
      <w:pPr>
        <w:pStyle w:val="Normal"/>
        <w:spacing w:before="0" w:after="200"/>
        <w:jc w:val="both"/>
        <w:rPr>
          <w:rFonts w:ascii="Times New Roman" w:hAnsi="Times New Roman"/>
          <w:color w:val="000000"/>
          <w:ins w:id="418" w:author="Unknown Author" w:date="2025-11-29T17:53:17Z"/>
        </w:rPr>
      </w:pPr>
      <w:ins w:id="417" w:author="Unknown Author" w:date="2025-11-30T00:41:06Z">
        <w:r>
          <w:rPr>
            <w:rFonts w:ascii="Times New Roman" w:hAnsi="Times New Roman"/>
            <w:color w:val="000000"/>
          </w:rPr>
          <w:t>The Random Forest configuration achieved test accuracy of 35.6%, while SVM achieved 32.0%.</w:t>
        </w:r>
      </w:ins>
    </w:p>
    <w:p>
      <w:pPr>
        <w:pStyle w:val="Normal"/>
        <w:spacing w:before="0" w:after="200"/>
        <w:jc w:val="both"/>
        <w:rPr>
          <w:rFonts w:ascii="Times New Roman" w:hAnsi="Times New Roman"/>
          <w:color w:val="000000"/>
          <w:ins w:id="420" w:author="Unknown Author" w:date="2025-11-29T17:53:17Z"/>
        </w:rPr>
      </w:pPr>
      <w:ins w:id="419" w:author="Unknown Author" w:date="2025-11-29T17:53:17Z">
        <w:r>
          <w:rPr>
            <w:rFonts w:ascii="Times New Roman" w:hAnsi="Times New Roman"/>
            <w:color w:val="000000"/>
          </w:rPr>
          <w:t>The SVM model similarly underwent systematic hyperparameter search, identifying optimal parameters though maintaining performance around 32-35% accuracy. A comprehensive comparison table was generated displaying accuracy, precision, recall, and F1 scores for both optimized models, facilitating direct performance comparison.Random Forest was selected as the first classification algorithm because it works well with categorical data and handles multiple features effectively. Random Forest builds multiple decision trees and combines their predictions, which reduces overfitting and improves accuracy. It is also useful for this problem because it can identify which features are most important for predicting price categories.</w:t>
        </w:r>
      </w:ins>
    </w:p>
    <w:p>
      <w:pPr>
        <w:pStyle w:val="Normal"/>
        <w:spacing w:before="0" w:after="200"/>
        <w:jc w:val="both"/>
        <w:rPr>
          <w:rFonts w:ascii="Times New Roman" w:hAnsi="Times New Roman"/>
          <w:color w:val="000000"/>
          <w:ins w:id="422" w:author="Unknown Author" w:date="2025-11-29T17:53:17Z"/>
        </w:rPr>
      </w:pPr>
      <w:ins w:id="421" w:author="Unknown Author" w:date="2025-11-29T17:53:17Z">
        <w:r>
          <w:rPr>
            <w:rFonts w:ascii="Times New Roman" w:hAnsi="Times New Roman"/>
            <w:color w:val="000000"/>
            <w:sz w:val="20"/>
            <w:szCs w:val="20"/>
          </w:rPr>
          <w:t>Table 1</w:t>
        </w:r>
      </w:ins>
    </w:p>
    <w:p>
      <w:pPr>
        <w:pStyle w:val="Normal"/>
        <w:spacing w:before="0" w:after="200"/>
        <w:jc w:val="both"/>
        <w:rPr>
          <w:rFonts w:ascii="Times New Roman" w:hAnsi="Times New Roman"/>
          <w:color w:val="000000"/>
          <w:ins w:id="424" w:author="Unknown Author" w:date="2025-11-29T17:53:17Z"/>
        </w:rPr>
      </w:pPr>
      <w:ins w:id="423" w:author="Unknown Author" w:date="2025-11-29T17:53:17Z">
        <w:r>
          <w:rPr>
            <w:rFonts w:ascii="Times New Roman" w:hAnsi="Times New Roman"/>
            <w:color w:val="000000"/>
          </w:rPr>
          <w:drawing>
            <wp:inline distT="0" distB="0" distL="0" distR="0">
              <wp:extent cx="3750945" cy="694055"/>
              <wp:effectExtent l="0" t="0" r="0" b="0"/>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6"/>
                      <a:stretch>
                        <a:fillRect/>
                      </a:stretch>
                    </pic:blipFill>
                    <pic:spPr bwMode="auto">
                      <a:xfrm>
                        <a:off x="0" y="0"/>
                        <a:ext cx="3750945" cy="694055"/>
                      </a:xfrm>
                      <a:prstGeom prst="rect">
                        <a:avLst/>
                      </a:prstGeom>
                    </pic:spPr>
                  </pic:pic>
                </a:graphicData>
              </a:graphic>
            </wp:inline>
          </w:drawing>
        </w:r>
      </w:ins>
    </w:p>
    <w:p>
      <w:pPr>
        <w:pStyle w:val="Normal"/>
        <w:spacing w:before="0" w:after="200"/>
        <w:jc w:val="both"/>
        <w:rPr>
          <w:rFonts w:ascii="Times New Roman" w:hAnsi="Times New Roman"/>
          <w:color w:val="000000"/>
          <w:ins w:id="426" w:author="Unknown Author" w:date="2025-11-29T19:33:21Z"/>
        </w:rPr>
      </w:pPr>
      <w:ins w:id="425" w:author="Unknown Author" w:date="2025-11-29T17:53:17Z">
        <w:r>
          <w:rPr>
            <w:rFonts w:ascii="Times New Roman" w:hAnsi="Times New Roman"/>
            <w:color w:val="000000"/>
          </w:rPr>
          <w:t>The Random Forest model was configured with 100 trees and a fixed random state for reproducibility. It was trained and tested across three different data splits to evaluate consistency.</w:t>
        </w:r>
      </w:ins>
    </w:p>
    <w:p>
      <w:pPr>
        <w:pStyle w:val="Normal"/>
        <w:spacing w:before="0" w:after="200"/>
        <w:jc w:val="both"/>
        <w:rPr>
          <w:rFonts w:ascii="Times New Roman" w:hAnsi="Times New Roman"/>
          <w:color w:val="000000"/>
          <w:ins w:id="428" w:author="Unknown Author" w:date="2025-11-29T19:33:21Z"/>
        </w:rPr>
      </w:pPr>
      <w:ins w:id="427" w:author="Unknown Author" w:date="2025-11-29T19:33:21Z">
        <w:r>
          <w:rPr>
            <w:rFonts w:ascii="Times New Roman" w:hAnsi="Times New Roman"/>
            <w:color w:val="000000"/>
          </w:rPr>
          <w:t>Word count: 272</w:t>
        </w:r>
      </w:ins>
    </w:p>
    <w:p>
      <w:pPr>
        <w:pStyle w:val="Normal"/>
        <w:spacing w:before="0" w:after="200"/>
        <w:jc w:val="both"/>
        <w:rPr>
          <w:rFonts w:ascii="Times New Roman" w:hAnsi="Times New Roman"/>
          <w:color w:val="000000"/>
          <w:ins w:id="430" w:author="Unknown Author" w:date="2025-11-29T19:33:21Z"/>
        </w:rPr>
      </w:pPr>
      <w:ins w:id="429"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2" w:author="Unknown Author" w:date="2025-11-29T19:33:21Z"/>
        </w:rPr>
      </w:pPr>
      <w:ins w:id="431"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4" w:author="Unknown Author" w:date="2025-11-29T19:33:21Z"/>
        </w:rPr>
      </w:pPr>
      <w:ins w:id="433"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6" w:author="Unknown Author" w:date="2025-11-29T19:33:21Z"/>
        </w:rPr>
      </w:pPr>
      <w:ins w:id="435"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38" w:author="Unknown Author" w:date="2025-11-29T19:33:21Z"/>
        </w:rPr>
      </w:pPr>
      <w:ins w:id="437"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0" w:author="Unknown Author" w:date="2025-11-29T19:33:21Z"/>
        </w:rPr>
      </w:pPr>
      <w:ins w:id="439"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2" w:author="Unknown Author" w:date="2025-11-29T19:33:21Z"/>
        </w:rPr>
      </w:pPr>
      <w:ins w:id="441"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4" w:author="Unknown Author" w:date="2025-11-29T19:33:21Z"/>
        </w:rPr>
      </w:pPr>
      <w:ins w:id="443"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6" w:author="Unknown Author" w:date="2025-11-29T19:33:21Z"/>
        </w:rPr>
      </w:pPr>
      <w:ins w:id="445"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48" w:author="Unknown Author" w:date="2025-11-29T19:33:21Z"/>
        </w:rPr>
      </w:pPr>
      <w:ins w:id="447"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50" w:author="Unknown Author" w:date="2025-11-29T19:33:21Z"/>
        </w:rPr>
      </w:pPr>
      <w:ins w:id="449"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52" w:author="Unknown Author" w:date="2025-11-29T19:33:21Z"/>
        </w:rPr>
      </w:pPr>
      <w:ins w:id="451"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54" w:author="Unknown Author" w:date="2025-11-29T19:33:21Z"/>
        </w:rPr>
      </w:pPr>
      <w:ins w:id="453"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56" w:author="Unknown Author" w:date="2025-11-29T19:33:21Z"/>
        </w:rPr>
      </w:pPr>
      <w:ins w:id="455"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58" w:author="Unknown Author" w:date="2025-11-29T19:33:21Z"/>
        </w:rPr>
      </w:pPr>
      <w:ins w:id="457"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60" w:author="Unknown Author" w:date="2025-11-29T19:33:21Z"/>
        </w:rPr>
      </w:pPr>
      <w:ins w:id="459"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62" w:author="Unknown Author" w:date="2025-11-29T19:33:21Z"/>
        </w:rPr>
      </w:pPr>
      <w:ins w:id="461"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64" w:author="Unknown Author" w:date="2025-11-29T19:33:21Z"/>
        </w:rPr>
      </w:pPr>
      <w:ins w:id="463"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rPr>
      </w:pPr>
      <w:r>
        <w:rPr>
          <w:rFonts w:ascii="Times New Roman" w:hAnsi="Times New Roman"/>
          <w:color w:val="000000"/>
        </w:rPr>
      </w:r>
    </w:p>
    <w:p>
      <w:pPr>
        <w:pStyle w:val="Normal"/>
        <w:spacing w:before="0" w:after="200"/>
        <w:jc w:val="both"/>
        <w:rPr>
          <w:rFonts w:ascii="Times New Roman" w:hAnsi="Times New Roman"/>
          <w:color w:val="000000"/>
          <w:ins w:id="466" w:author="Unknown Author" w:date="2025-11-29T19:33:21Z"/>
        </w:rPr>
      </w:pPr>
      <w:ins w:id="465"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68" w:author="Unknown Author" w:date="2025-11-29T19:33:21Z"/>
        </w:rPr>
      </w:pPr>
      <w:ins w:id="467"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70" w:author="Unknown Author" w:date="2025-11-29T19:33:21Z"/>
        </w:rPr>
      </w:pPr>
      <w:ins w:id="469"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72" w:author="Unknown Author" w:date="2025-11-29T19:33:21Z"/>
        </w:rPr>
      </w:pPr>
      <w:ins w:id="471"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74" w:author="Unknown Author" w:date="2025-11-29T19:33:21Z"/>
        </w:rPr>
      </w:pPr>
      <w:ins w:id="473"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76" w:author="Unknown Author" w:date="2025-11-29T19:33:21Z"/>
        </w:rPr>
      </w:pPr>
      <w:ins w:id="475"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78" w:author="Unknown Author" w:date="2025-11-29T19:33:21Z"/>
        </w:rPr>
      </w:pPr>
      <w:ins w:id="477" w:author="Unknown Author" w:date="2025-11-29T19:33:21Z">
        <w:r>
          <w:rPr>
            <w:rFonts w:ascii="Times New Roman" w:hAnsi="Times New Roman"/>
            <w:color w:val="000000"/>
          </w:rPr>
        </w:r>
      </w:ins>
    </w:p>
    <w:p>
      <w:pPr>
        <w:pStyle w:val="Normal"/>
        <w:spacing w:before="0" w:after="200"/>
        <w:jc w:val="both"/>
        <w:rPr>
          <w:rFonts w:ascii="Times New Roman" w:hAnsi="Times New Roman"/>
          <w:color w:val="000000"/>
          <w:ins w:id="482" w:author="Unknown Author" w:date="2025-11-29T19:10:30Z"/>
        </w:rPr>
      </w:pPr>
      <w:del w:id="479" w:author="Unknown Author" w:date="2025-11-29T17:53:15Z">
        <w:r>
          <w:rPr>
            <w:rFonts w:ascii="Times New Roman" w:hAnsi="Times New Roman"/>
            <w:color w:val="000000"/>
          </w:rPr>
          <w:delText>Chapter 1.1</w:delText>
        </w:r>
      </w:del>
      <w:ins w:id="480" w:author="Unknown Author" w:date="2025-11-29T18:18:24Z">
        <w:r>
          <w:rPr>
            <w:rFonts w:ascii="Times New Roman" w:hAnsi="Times New Roman"/>
            <w:color w:val="000000"/>
            <w:sz w:val="40"/>
            <w:szCs w:val="40"/>
          </w:rPr>
          <w:t xml:space="preserve">3 </w:t>
        </w:r>
      </w:ins>
      <w:ins w:id="481" w:author="Unknown Author" w:date="2025-11-29T19:10:30Z">
        <w:r>
          <w:rPr>
            <w:rFonts w:ascii="Times New Roman" w:hAnsi="Times New Roman"/>
            <w:color w:val="000000"/>
            <w:sz w:val="40"/>
            <w:szCs w:val="40"/>
          </w:rPr>
          <w:t xml:space="preserve">Results </w:t>
        </w:r>
      </w:ins>
    </w:p>
    <w:p>
      <w:pPr>
        <w:pStyle w:val="Normal"/>
        <w:spacing w:before="0" w:after="200"/>
        <w:jc w:val="both"/>
        <w:rPr>
          <w:rFonts w:ascii="Times New Roman" w:hAnsi="Times New Roman"/>
          <w:color w:val="000000"/>
          <w:ins w:id="484" w:author="Unknown Author" w:date="2025-11-29T19:12:59Z"/>
        </w:rPr>
      </w:pPr>
      <w:ins w:id="483" w:author="Unknown Author" w:date="2025-11-29T19:12:59Z">
        <w:r>
          <w:rPr>
            <w:rFonts w:ascii="Times New Roman" w:hAnsi="Times New Roman"/>
            <w:color w:val="000000"/>
          </w:rPr>
          <w:t>The obtained results reveal that both models achieved accuracy levels of only 30-40%, which initially appears suboptimal. However, contextual analysis is necessary: with three balanced classes, random classification would yield approximately 33% accuracy. The models therefore demonstrate only marginal improvement over chance-level performance.</w:t>
        </w:r>
      </w:ins>
    </w:p>
    <w:p>
      <w:pPr>
        <w:pStyle w:val="Normal"/>
        <w:spacing w:before="0" w:after="200"/>
        <w:jc w:val="both"/>
        <w:rPr>
          <w:rFonts w:ascii="Times New Roman" w:hAnsi="Times New Roman"/>
          <w:color w:val="000000"/>
          <w:ins w:id="486" w:author="Unknown Author" w:date="2025-11-29T19:12:59Z"/>
        </w:rPr>
      </w:pPr>
      <w:ins w:id="485" w:author="Unknown Author" w:date="2025-11-29T19:12:59Z">
        <w:r>
          <w:rPr>
            <w:rFonts w:ascii="Times New Roman" w:hAnsi="Times New Roman"/>
            <w:color w:val="000000"/>
          </w:rPr>
          <w:t>Examination of confusion matrices indicates that both models struggled to discriminate effectively among the three price categories. This suggests that the available features may not constitute strong predictors of price. Art pricing likely depends heavily on factors absent from this dataset, including artist reputation, artwork provenance, historical significance, and current market trends.</w:t>
        </w:r>
      </w:ins>
    </w:p>
    <w:p>
      <w:pPr>
        <w:pStyle w:val="Normal"/>
        <w:spacing w:before="0" w:after="200"/>
        <w:jc w:val="both"/>
        <w:rPr>
          <w:rFonts w:ascii="Times New Roman" w:hAnsi="Times New Roman"/>
          <w:color w:val="000000"/>
          <w:ins w:id="488" w:author="Unknown Author" w:date="2025-11-29T19:12:59Z"/>
        </w:rPr>
      </w:pPr>
      <w:ins w:id="487" w:author="Unknown Author" w:date="2025-11-29T19:12:59Z">
        <w:r>
          <w:rPr>
            <w:rFonts w:ascii="Times New Roman" w:hAnsi="Times New Roman"/>
            <w:color w:val="000000"/>
          </w:rPr>
          <w:t>Regarding overfitting and underfitting considerations: the models do not exhibit severe overfitting, as cross-validation scores approximate test accuracies reasonably well. Substantial overfitting would manifest as significantly elevated training/cross-validation scores compared to test performance. However, the overall modest performance suggests possible underfitting. Either the models lack sufficient complexity to capture underlying patterns, or more likely, the available features simply lack adequate information content for accurate predictions.</w:t>
        </w:r>
      </w:ins>
    </w:p>
    <w:p>
      <w:pPr>
        <w:pStyle w:val="Normal"/>
        <w:spacing w:before="0" w:after="200"/>
        <w:jc w:val="both"/>
        <w:rPr>
          <w:rFonts w:ascii="Times New Roman" w:hAnsi="Times New Roman"/>
          <w:color w:val="000000"/>
          <w:ins w:id="490" w:author="Unknown Author" w:date="2025-11-29T19:12:59Z"/>
        </w:rPr>
      </w:pPr>
      <w:ins w:id="489" w:author="Unknown Author" w:date="2025-11-29T19:12:59Z">
        <w:r>
          <w:rPr>
            <w:rFonts w:ascii="Times New Roman" w:hAnsi="Times New Roman"/>
            <w:color w:val="000000"/>
          </w:rPr>
          <w:t>Comparative analysis between Random Forest and SVM reveals Random Forest achieving marginally superior performance, which aligns with theoretical expectations given Random Forest's capability to model complex feature interactions through ensemble learning. Nevertheless, neither model achieved performance levels that would support practical deployment.</w:t>
        </w:r>
      </w:ins>
    </w:p>
    <w:p>
      <w:pPr>
        <w:pStyle w:val="Normal"/>
        <w:spacing w:before="0" w:after="200"/>
        <w:jc w:val="both"/>
        <w:rPr>
          <w:rFonts w:ascii="Times New Roman" w:hAnsi="Times New Roman"/>
          <w:color w:val="000000"/>
          <w:ins w:id="494" w:author="Unknown Author" w:date="2025-11-29T19:17:31Z"/>
        </w:rPr>
      </w:pPr>
      <w:ins w:id="491" w:author="Unknown Author" w:date="2025-11-29T19:12:59Z">
        <w:r>
          <w:rPr>
            <w:rFonts w:ascii="Times New Roman" w:hAnsi="Times New Roman"/>
            <w:color w:val="000000"/>
          </w:rPr>
          <w:t xml:space="preserve">One positive finding is the relative stability of model performance across different train-test splits, suggesting that results are consistent and reproducible despite modest accuracy levels. </w:t>
        </w:r>
      </w:ins>
      <w:ins w:id="492" w:author="Unknown Author" w:date="2025-11-29T19:12:59Z">
        <w:r>
          <w:rPr>
            <w:rFonts w:eastAsia="Calibri" w:cs="Calibri" w:ascii="Times New Roman" w:hAnsi="Times New Roman"/>
            <w:color w:val="000000"/>
            <w:kern w:val="0"/>
            <w:sz w:val="22"/>
            <w:szCs w:val="22"/>
            <w:lang w:val="en-IE" w:eastAsia="en-IE" w:bidi="ar-SA"/>
          </w:rPr>
          <w:t>E</w:t>
        </w:r>
      </w:ins>
      <w:ins w:id="493" w:author="Unknown Author" w:date="2025-11-29T19:12:59Z">
        <w:r>
          <w:rPr>
            <w:rFonts w:ascii="Times New Roman" w:hAnsi="Times New Roman"/>
            <w:color w:val="000000"/>
          </w:rPr>
          <w:t>stimation.</w:t>
        </w:r>
      </w:ins>
    </w:p>
    <w:p>
      <w:pPr>
        <w:pStyle w:val="Normal"/>
        <w:spacing w:before="0" w:after="200"/>
        <w:jc w:val="both"/>
        <w:rPr>
          <w:rFonts w:ascii="Times New Roman" w:hAnsi="Times New Roman"/>
          <w:color w:val="000000"/>
          <w:ins w:id="496" w:author="Unknown Author" w:date="2025-11-29T19:17:31Z"/>
        </w:rPr>
      </w:pPr>
      <w:ins w:id="495" w:author="Unknown Author" w:date="2025-11-29T19:17:31Z">
        <w:r>
          <w:rPr>
            <w:rFonts w:ascii="Times New Roman" w:hAnsi="Times New Roman"/>
            <w:color w:val="000000"/>
          </w:rPr>
          <w:t>Word count: 228</w:t>
        </w:r>
      </w:ins>
    </w:p>
    <w:p>
      <w:pPr>
        <w:pStyle w:val="Normal"/>
        <w:spacing w:before="0" w:after="200"/>
        <w:jc w:val="both"/>
        <w:rPr>
          <w:rFonts w:ascii="Times New Roman" w:hAnsi="Times New Roman"/>
          <w:color w:val="000000"/>
          <w:ins w:id="498" w:author="Unknown Author" w:date="2025-11-29T19:17:31Z"/>
        </w:rPr>
      </w:pPr>
      <w:ins w:id="497"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00" w:author="Unknown Author" w:date="2025-11-29T19:17:31Z"/>
        </w:rPr>
      </w:pPr>
      <w:ins w:id="499"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02" w:author="Unknown Author" w:date="2025-11-29T19:17:31Z"/>
        </w:rPr>
      </w:pPr>
      <w:ins w:id="501"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04" w:author="Unknown Author" w:date="2025-11-29T19:17:31Z"/>
        </w:rPr>
      </w:pPr>
      <w:ins w:id="503"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06" w:author="Unknown Author" w:date="2025-11-29T19:17:31Z"/>
        </w:rPr>
      </w:pPr>
      <w:ins w:id="505"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08" w:author="Unknown Author" w:date="2025-11-29T19:17:31Z"/>
        </w:rPr>
      </w:pPr>
      <w:ins w:id="507"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10" w:author="Unknown Author" w:date="2025-11-29T19:17:31Z"/>
        </w:rPr>
      </w:pPr>
      <w:ins w:id="509"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12" w:author="Unknown Author" w:date="2025-11-29T19:17:31Z"/>
        </w:rPr>
      </w:pPr>
      <w:ins w:id="511"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14" w:author="Unknown Author" w:date="2025-11-29T19:17:31Z"/>
        </w:rPr>
      </w:pPr>
      <w:ins w:id="513"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16" w:author="Unknown Author" w:date="2025-11-29T19:17:31Z"/>
        </w:rPr>
      </w:pPr>
      <w:ins w:id="515"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18" w:author="Unknown Author" w:date="2025-11-29T19:17:31Z"/>
        </w:rPr>
      </w:pPr>
      <w:ins w:id="517" w:author="Unknown Author" w:date="2025-11-29T19:17:31Z">
        <w:r>
          <w:rPr>
            <w:rFonts w:ascii="Times New Roman" w:hAnsi="Times New Roman"/>
            <w:color w:val="000000"/>
          </w:rPr>
        </w:r>
      </w:ins>
    </w:p>
    <w:p>
      <w:pPr>
        <w:pStyle w:val="Normal"/>
        <w:spacing w:before="0" w:after="200"/>
        <w:jc w:val="both"/>
        <w:rPr>
          <w:rFonts w:ascii="Times New Roman" w:hAnsi="Times New Roman"/>
          <w:color w:val="000000"/>
          <w:ins w:id="520" w:author="Unknown Author" w:date="2025-11-29T19:17:31Z"/>
        </w:rPr>
      </w:pPr>
      <w:ins w:id="519" w:author="Unknown Author" w:date="2025-11-29T19:17:31Z">
        <w:r>
          <w:rPr>
            <w:rFonts w:ascii="Times New Roman" w:hAnsi="Times New Roman"/>
            <w:color w:val="000000"/>
          </w:rPr>
        </w:r>
      </w:ins>
    </w:p>
    <w:p>
      <w:pPr>
        <w:pStyle w:val="Heading1"/>
        <w:spacing w:before="0" w:after="400"/>
        <w:contextualSpacing w:val="false"/>
        <w:jc w:val="both"/>
        <w:rPr>
          <w:rFonts w:ascii="Times New Roman" w:hAnsi="Times New Roman"/>
          <w:color w:val="000000"/>
          <w:ins w:id="522" w:author="Unknown Author" w:date="2025-11-29T19:17:31Z"/>
        </w:rPr>
      </w:pPr>
      <w:ins w:id="521" w:author="Unknown Author" w:date="2025-11-29T19:17:31Z">
        <w:r>
          <w:rPr>
            <w:rFonts w:ascii="Times New Roman" w:hAnsi="Times New Roman"/>
            <w:color w:val="000000"/>
          </w:rPr>
          <w:t>4 Conclusion</w:t>
        </w:r>
      </w:ins>
    </w:p>
    <w:p>
      <w:pPr>
        <w:pStyle w:val="Normal"/>
        <w:spacing w:before="0" w:after="200"/>
        <w:jc w:val="both"/>
        <w:rPr>
          <w:rFonts w:ascii="Times New Roman" w:hAnsi="Times New Roman"/>
          <w:color w:val="000000"/>
          <w:ins w:id="524" w:author="Unknown Author" w:date="2025-11-29T19:17:31Z"/>
        </w:rPr>
      </w:pPr>
      <w:ins w:id="523" w:author="Unknown Author" w:date="2025-11-29T19:17:31Z">
        <w:r>
          <w:rPr>
            <w:rFonts w:ascii="Times New Roman" w:hAnsi="Times New Roman"/>
            <w:color w:val="000000"/>
          </w:rPr>
          <w:t>This assignment provided comprehensive exposure to the complete machine learning pipeline, from initial data exploration through final model evaluation. While achieved accuracy levels fell below initial expectations, the process yielded valuable insights regarding the challenges inherent in predicting art prices based solely on aesthetic and categorical features.</w:t>
        </w:r>
      </w:ins>
    </w:p>
    <w:p>
      <w:pPr>
        <w:pStyle w:val="Normal"/>
        <w:spacing w:before="0" w:after="200"/>
        <w:jc w:val="both"/>
        <w:rPr>
          <w:rFonts w:ascii="Times New Roman" w:hAnsi="Times New Roman"/>
          <w:color w:val="000000"/>
          <w:ins w:id="526" w:author="Unknown Author" w:date="2025-11-29T19:17:31Z"/>
        </w:rPr>
      </w:pPr>
      <w:ins w:id="525" w:author="Unknown Author" w:date="2025-11-29T19:17:31Z">
        <w:r>
          <w:rPr>
            <w:rFonts w:ascii="Times New Roman" w:hAnsi="Times New Roman"/>
            <w:color w:val="000000"/>
          </w:rPr>
          <w:t>This work demonstrates that machine learning, while powerful, requires adequate signal within the data. When underlying features lack sufficient information content, even sophisticated algorithms cannot generate accurate predictions, an important consideration when approaching real-world problems across any domain.</w:t>
        </w:r>
      </w:ins>
    </w:p>
    <w:p>
      <w:pPr>
        <w:pStyle w:val="Normal"/>
        <w:spacing w:before="0" w:after="200"/>
        <w:jc w:val="both"/>
        <w:rPr>
          <w:rFonts w:ascii="Times New Roman" w:hAnsi="Times New Roman"/>
          <w:color w:val="000000"/>
          <w:ins w:id="528" w:author="Unknown Author" w:date="2025-11-29T19:14:37Z"/>
        </w:rPr>
      </w:pPr>
      <w:ins w:id="527" w:author="Unknown Author" w:date="2025-11-29T23:13:01Z">
        <w:r>
          <w:rPr>
            <w:rFonts w:ascii="Times New Roman" w:hAnsi="Times New Roman"/>
            <w:color w:val="000000"/>
          </w:rPr>
          <w:t>Word count: 85</w:t>
        </w:r>
      </w:ins>
    </w:p>
    <w:p>
      <w:pPr>
        <w:pStyle w:val="Normal"/>
        <w:spacing w:before="0" w:after="200"/>
        <w:jc w:val="both"/>
        <w:rPr>
          <w:rFonts w:ascii="Times New Roman" w:hAnsi="Times New Roman"/>
          <w:color w:val="000000"/>
          <w:ins w:id="530" w:author="Unknown Author" w:date="2025-11-29T19:14:37Z"/>
        </w:rPr>
      </w:pPr>
      <w:ins w:id="529"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32" w:author="Unknown Author" w:date="2025-11-29T19:14:37Z"/>
        </w:rPr>
      </w:pPr>
      <w:ins w:id="531"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34" w:author="Unknown Author" w:date="2025-11-29T19:14:37Z"/>
        </w:rPr>
      </w:pPr>
      <w:ins w:id="533"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36" w:author="Unknown Author" w:date="2025-11-29T19:14:37Z"/>
        </w:rPr>
      </w:pPr>
      <w:ins w:id="535" w:author="Unknown Author" w:date="2025-11-29T19:14:37Z">
        <w:r>
          <w:rPr>
            <w:rFonts w:ascii="Times New Roman" w:hAnsi="Times New Roman"/>
            <w:color w:val="000000"/>
          </w:rPr>
        </w:r>
      </w:ins>
    </w:p>
    <w:p>
      <w:pPr>
        <w:pStyle w:val="Normal"/>
        <w:spacing w:before="0" w:after="200"/>
        <w:jc w:val="both"/>
        <w:rPr>
          <w:rFonts w:ascii="Times New Roman" w:hAnsi="Times New Roman"/>
          <w:color w:val="000000"/>
          <w:ins w:id="538" w:author="Unknown Author" w:date="2025-11-29T19:14:37Z"/>
        </w:rPr>
      </w:pPr>
      <w:ins w:id="537" w:author="Unknown Author" w:date="2025-11-29T19:14:37Z">
        <w:r>
          <w:rPr>
            <w:rFonts w:ascii="Times New Roman" w:hAnsi="Times New Roman"/>
            <w:color w:val="000000"/>
          </w:rPr>
        </w:r>
      </w:ins>
    </w:p>
    <w:p>
      <w:pPr>
        <w:pStyle w:val="Heading1"/>
        <w:spacing w:before="0" w:after="400"/>
        <w:contextualSpacing w:val="false"/>
        <w:jc w:val="both"/>
        <w:rPr>
          <w:rFonts w:ascii="Times New Roman" w:hAnsi="Times New Roman"/>
          <w:color w:val="000000"/>
          <w:ins w:id="540" w:author="Unknown Author" w:date="2025-11-29T19:14:37Z"/>
        </w:rPr>
      </w:pPr>
      <w:ins w:id="539" w:author="Unknown Author" w:date="2025-11-29T19:14:37Z">
        <w:r>
          <w:rPr>
            <w:rFonts w:ascii="Times New Roman" w:hAnsi="Times New Roman"/>
            <w:color w:val="000000"/>
          </w:rPr>
        </w:r>
      </w:ins>
    </w:p>
    <w:p>
      <w:pPr>
        <w:pStyle w:val="Normal"/>
        <w:spacing w:before="0" w:after="400"/>
        <w:jc w:val="both"/>
        <w:rPr>
          <w:rFonts w:ascii="Times New Roman" w:hAnsi="Times New Roman"/>
          <w:color w:val="000000"/>
          <w:ins w:id="542" w:author="Unknown Author" w:date="2025-11-29T19:14:37Z"/>
        </w:rPr>
      </w:pPr>
      <w:ins w:id="541" w:author="Unknown Author" w:date="2025-11-29T19:14:37Z">
        <w:r>
          <w:rPr>
            <w:rFonts w:ascii="Times New Roman" w:hAnsi="Times New Roman"/>
            <w:color w:val="000000"/>
          </w:rPr>
        </w:r>
      </w:ins>
    </w:p>
    <w:p>
      <w:pPr>
        <w:pStyle w:val="Heading1"/>
        <w:spacing w:before="0" w:after="400"/>
        <w:contextualSpacing w:val="false"/>
        <w:jc w:val="both"/>
        <w:rPr>
          <w:rFonts w:ascii="Times New Roman" w:hAnsi="Times New Roman"/>
          <w:color w:val="000000"/>
          <w:del w:id="544" w:author="Unknown Author" w:date="2025-11-29T19:15:10Z"/>
        </w:rPr>
      </w:pPr>
      <w:del w:id="543" w:author="Unknown Author" w:date="2025-11-29T19:15:10Z">
        <w:r>
          <w:rPr>
            <w:rFonts w:ascii="Times New Roman" w:hAnsi="Times New Roman"/>
            <w:color w:val="000000"/>
          </w:rPr>
        </w:r>
      </w:del>
    </w:p>
    <w:p>
      <w:pPr>
        <w:pStyle w:val="Heading1"/>
        <w:rPr>
          <w:rFonts w:ascii="Times New Roman" w:hAnsi="Times New Roman"/>
          <w:color w:val="000000"/>
          <w:del w:id="546" w:author="Unknown Author" w:date="2025-11-29T19:14:01Z"/>
        </w:rPr>
      </w:pPr>
      <w:del w:id="545" w:author="Unknown Author" w:date="2025-11-29T19:14:01Z">
        <w:bookmarkStart w:id="2" w:name="_heading=h.3znysh7_Copy_2_Copy_1_Copy_1_"/>
        <w:bookmarkEnd w:id="2"/>
        <w:r>
          <w:rPr>
            <w:rFonts w:ascii="Times New Roman" w:hAnsi="Times New Roman"/>
            <w:color w:val="000000"/>
          </w:rPr>
          <w:delText>Chapter 1.1.1.</w:delText>
        </w:r>
      </w:del>
    </w:p>
    <w:p>
      <w:pPr>
        <w:pStyle w:val="Heading1"/>
        <w:rPr>
          <w:color w:themeColor="background2" w:themeShade="40" w:val="FF0000"/>
          <w:del w:id="548" w:author="Unknown Author" w:date="2025-11-29T19:14:01Z"/>
        </w:rPr>
      </w:pPr>
      <w:del w:id="547" w:author="Unknown Author" w:date="2025-11-29T19:14:01Z">
        <w:r>
          <w:rPr>
            <w:color w:themeColor="background2" w:themeShade="40" w:val="FF0000"/>
          </w:rPr>
        </w:r>
      </w:del>
    </w:p>
    <w:p>
      <w:pPr>
        <w:pStyle w:val="Heading3"/>
        <w:rPr>
          <w:del w:id="550" w:author="Unknown Author" w:date="2025-11-29T19:14:01Z"/>
        </w:rPr>
      </w:pPr>
      <w:del w:id="549" w:author="Unknown Author" w:date="2025-11-29T19:14:01Z">
        <w:r>
          <w:rPr/>
          <w:drawing>
            <wp:inline distT="0" distB="0" distL="0" distR="0">
              <wp:extent cx="3571875" cy="819150"/>
              <wp:effectExtent l="0" t="0" r="0" b="0"/>
              <wp:docPr id="9" name="image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A screenshot of a computer&#10;&#10;Description automatically generated"/>
                      <pic:cNvPicPr>
                        <a:picLocks noChangeAspect="1" noChangeArrowheads="1"/>
                      </pic:cNvPicPr>
                    </pic:nvPicPr>
                    <pic:blipFill>
                      <a:blip r:embed="rId7"/>
                      <a:stretch>
                        <a:fillRect/>
                      </a:stretch>
                    </pic:blipFill>
                    <pic:spPr bwMode="auto">
                      <a:xfrm>
                        <a:off x="0" y="0"/>
                        <a:ext cx="3571875" cy="819150"/>
                      </a:xfrm>
                      <a:prstGeom prst="rect">
                        <a:avLst/>
                      </a:prstGeom>
                    </pic:spPr>
                  </pic:pic>
                </a:graphicData>
              </a:graphic>
            </wp:inline>
          </w:drawing>
        </w:r>
      </w:del>
    </w:p>
    <w:p>
      <w:pPr>
        <w:pStyle w:val="Heading1"/>
        <w:keepNext w:val="true"/>
        <w:keepLines/>
        <w:widowControl/>
        <w:suppressAutoHyphens w:val="true"/>
        <w:bidi w:val="0"/>
        <w:spacing w:lineRule="auto" w:line="240" w:before="160" w:after="80"/>
        <w:contextualSpacing/>
        <w:jc w:val="left"/>
        <w:rPr>
          <w:color w:themeColor="background2" w:themeShade="40" w:val="FF0000"/>
          <w:del w:id="552" w:author="Unknown Author" w:date="2025-11-29T19:14:01Z"/>
        </w:rPr>
      </w:pPr>
      <w:del w:id="551" w:author="Unknown Author" w:date="2025-11-29T19:14:01Z">
        <w:r>
          <w:rPr>
            <w:color w:themeColor="background2" w:themeShade="40" w:val="FF0000"/>
          </w:rPr>
        </w:r>
      </w:del>
    </w:p>
    <w:p>
      <w:pPr>
        <w:pStyle w:val="Heading3"/>
        <w:keepNext w:val="true"/>
        <w:keepLines/>
        <w:widowControl/>
        <w:suppressAutoHyphens w:val="true"/>
        <w:bidi w:val="0"/>
        <w:spacing w:lineRule="auto" w:line="240" w:before="160" w:after="80"/>
        <w:contextualSpacing/>
        <w:jc w:val="left"/>
        <w:rPr>
          <w:del w:id="554" w:author="Unknown Author" w:date="2025-11-29T19:14:01Z"/>
        </w:rPr>
      </w:pPr>
      <w:del w:id="553" w:author="Unknown Author" w:date="2025-11-29T19:14:01Z">
        <w:r>
          <w:rPr>
            <w:color w:themeColor="background2" w:themeShade="40" w:val="FF0000"/>
          </w:rPr>
          <w:delText>[NOTE: For the table of contents to function properly, you must use the correct headings for all your chapters and subchapters.</w:delText>
        </w:r>
      </w:del>
    </w:p>
    <w:p>
      <w:pPr>
        <w:pStyle w:val="Heading3"/>
        <w:keepNext w:val="true"/>
        <w:keepLines/>
        <w:widowControl/>
        <w:suppressAutoHyphens w:val="true"/>
        <w:bidi w:val="0"/>
        <w:spacing w:lineRule="auto" w:line="240" w:before="160" w:after="80"/>
        <w:contextualSpacing/>
        <w:jc w:val="left"/>
        <w:rPr>
          <w:del w:id="557" w:author="Unknown Author" w:date="2025-11-29T19:14:01Z"/>
        </w:rPr>
      </w:pPr>
      <w:del w:id="555" w:author="Unknown Author" w:date="2025-11-29T19:14:01Z">
        <w:r>
          <w:rPr>
            <w:b/>
            <w:color w:themeColor="background2" w:themeShade="40" w:val="FF0000"/>
          </w:rPr>
          <w:delText>Heading 1:</w:delText>
        </w:r>
      </w:del>
      <w:del w:id="556" w:author="Unknown Author" w:date="2025-11-29T19:14:01Z">
        <w:r>
          <w:rPr>
            <w:color w:themeColor="background2" w:themeShade="40" w:val="FF0000"/>
          </w:rPr>
          <w:delText xml:space="preserve"> This is the main heading and should be employed for the primary title or chapter. For example: CHAPTER 1.</w:delText>
        </w:r>
      </w:del>
    </w:p>
    <w:p>
      <w:pPr>
        <w:pStyle w:val="Heading3"/>
        <w:keepNext w:val="true"/>
        <w:keepLines/>
        <w:widowControl/>
        <w:suppressAutoHyphens w:val="true"/>
        <w:bidi w:val="0"/>
        <w:spacing w:lineRule="auto" w:line="240" w:before="160" w:after="80"/>
        <w:contextualSpacing/>
        <w:jc w:val="left"/>
        <w:rPr>
          <w:del w:id="560" w:author="Unknown Author" w:date="2025-11-29T19:14:01Z"/>
        </w:rPr>
      </w:pPr>
      <w:del w:id="558" w:author="Unknown Author" w:date="2025-11-29T19:14:01Z">
        <w:r>
          <w:rPr>
            <w:b/>
            <w:color w:themeColor="background2" w:themeShade="40" w:val="FF0000"/>
          </w:rPr>
          <w:delText>Heading 2:</w:delText>
        </w:r>
      </w:del>
      <w:del w:id="559" w:author="Unknown Author" w:date="2025-11-29T19:14:01Z">
        <w:r>
          <w:rPr>
            <w:color w:themeColor="background2" w:themeShade="40" w:val="FF0000"/>
          </w:rPr>
          <w:delText xml:space="preserve"> Use Heading 2 as a subheading. For instance: Chapter 1.1.</w:delText>
        </w:r>
      </w:del>
    </w:p>
    <w:p>
      <w:pPr>
        <w:pStyle w:val="Heading3"/>
        <w:keepNext w:val="true"/>
        <w:keepLines/>
        <w:widowControl/>
        <w:suppressAutoHyphens w:val="true"/>
        <w:bidi w:val="0"/>
        <w:spacing w:lineRule="auto" w:line="240" w:before="160" w:after="80"/>
        <w:contextualSpacing/>
        <w:jc w:val="left"/>
        <w:rPr>
          <w:del w:id="563" w:author="Unknown Author" w:date="2025-11-29T19:14:01Z"/>
        </w:rPr>
      </w:pPr>
      <w:del w:id="561" w:author="Unknown Author" w:date="2025-11-29T19:14:01Z">
        <w:r>
          <w:rPr>
            <w:b/>
            <w:color w:themeColor="background2" w:themeShade="40" w:val="FF0000"/>
          </w:rPr>
          <w:delText>Heading 3:</w:delText>
        </w:r>
      </w:del>
      <w:del w:id="562" w:author="Unknown Author" w:date="2025-11-29T19:14:01Z">
        <w:r>
          <w:rPr>
            <w:color w:themeColor="background2" w:themeShade="40" w:val="FF0000"/>
          </w:rPr>
          <w:delText xml:space="preserve"> Heading 3 provides a more detailed breakdown, such as Chapter 1.1.1.</w:delText>
        </w:r>
      </w:del>
    </w:p>
    <w:p>
      <w:pPr>
        <w:pStyle w:val="Heading1"/>
        <w:keepNext w:val="true"/>
        <w:keepLines/>
        <w:widowControl/>
        <w:numPr>
          <w:ilvl w:val="0"/>
          <w:numId w:val="0"/>
        </w:numPr>
        <w:suppressAutoHyphens w:val="true"/>
        <w:bidi w:val="0"/>
        <w:spacing w:lineRule="auto" w:line="240" w:before="160" w:after="80"/>
        <w:ind w:hanging="0" w:left="0"/>
        <w:contextualSpacing/>
        <w:jc w:val="left"/>
        <w:rPr>
          <w:rFonts w:ascii="Times New Roman" w:hAnsi="Times New Roman"/>
          <w:color w:val="000000"/>
          <w:del w:id="565" w:author="Unknown Author" w:date="2025-11-29T19:15:10Z"/>
        </w:rPr>
      </w:pPr>
      <w:del w:id="564" w:author="Unknown Author" w:date="2025-11-29T19:14:01Z">
        <w:r>
          <w:rPr>
            <w:rFonts w:ascii="Times New Roman" w:hAnsi="Times New Roman"/>
            <w:color w:val="000000"/>
          </w:rPr>
          <w:delText>By adhering to this hierarchical structure, you ensure an organized and effective document outline, enhancing readability and navigation. However, you are not forced to use all 3 headings, usually heading 1 and 2 are sufficient.</w:delText>
        </w:r>
      </w:del>
    </w:p>
    <w:p>
      <w:pPr>
        <w:pStyle w:val="Heading1"/>
        <w:rPr>
          <w:rFonts w:ascii="Times New Roman" w:hAnsi="Times New Roman"/>
          <w:color w:val="000000"/>
          <w:ins w:id="567" w:author="Unknown Author" w:date="2025-11-29T19:14:06Z"/>
        </w:rPr>
      </w:pPr>
      <w:del w:id="566" w:author="Unknown Author" w:date="2025-11-29T19:14:04Z">
        <w:r>
          <w:rPr>
            <w:rFonts w:ascii="Times New Roman" w:hAnsi="Times New Roman"/>
            <w:color w:val="000000"/>
          </w:rPr>
          <w:delText>The remainder of your text should be written using a normal font.]</w:delText>
        </w:r>
      </w:del>
    </w:p>
    <w:p>
      <w:pPr>
        <w:pStyle w:val="Heading1"/>
        <w:spacing w:before="0" w:after="400"/>
        <w:contextualSpacing w:val="false"/>
        <w:jc w:val="both"/>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sz w:val="40"/>
          <w:szCs w:val="40"/>
        </w:rPr>
      </w:pPr>
      <w:r>
        <w:rPr>
          <w:rFonts w:ascii="Times New Roman" w:hAnsi="Times New Roman"/>
          <w:color w:val="000000"/>
          <w:sz w:val="40"/>
          <w:szCs w:val="4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ins w:id="569" w:author="Unknown Author" w:date="2025-11-29T19:38:15Z"/>
        </w:rPr>
      </w:pPr>
      <w:ins w:id="568" w:author="Unknown Author" w:date="2025-11-29T19:38:15Z">
        <w:r>
          <w:rPr>
            <w:rFonts w:ascii="Times New Roman" w:hAnsi="Times New Roman"/>
            <w:color w:val="000000"/>
          </w:rPr>
        </w:r>
      </w:ins>
    </w:p>
    <w:p>
      <w:pPr>
        <w:pStyle w:val="Normal"/>
        <w:rPr>
          <w:rFonts w:ascii="Times New Roman" w:hAnsi="Times New Roman"/>
          <w:color w:val="000000"/>
          <w:ins w:id="571" w:author="Unknown Author" w:date="2025-11-29T19:38:15Z"/>
        </w:rPr>
      </w:pPr>
      <w:ins w:id="570" w:author="Unknown Author" w:date="2025-11-29T19:38:15Z">
        <w:r>
          <w:rPr>
            <w:rFonts w:ascii="Times New Roman" w:hAnsi="Times New Roman"/>
            <w:color w:val="000000"/>
          </w:rPr>
        </w:r>
      </w:ins>
    </w:p>
    <w:p>
      <w:pPr>
        <w:pStyle w:val="Normal"/>
        <w:rPr>
          <w:rFonts w:ascii="Times New Roman" w:hAnsi="Times New Roman"/>
          <w:color w:val="000000"/>
        </w:rPr>
      </w:pPr>
      <w:r>
        <w:rPr>
          <w:rFonts w:ascii="Times New Roman" w:hAnsi="Times New Roman"/>
          <w:color w:val="000000"/>
        </w:rPr>
      </w:r>
    </w:p>
    <w:p>
      <w:pPr>
        <w:pStyle w:val="Normal"/>
        <w:rPr>
          <w:rFonts w:ascii="Times New Roman" w:hAnsi="Times New Roman"/>
          <w:color w:val="000000"/>
        </w:rPr>
      </w:pPr>
      <w:r>
        <w:rPr>
          <w:rFonts w:ascii="Times New Roman" w:hAnsi="Times New Roman"/>
          <w:color w:val="000000"/>
        </w:rPr>
      </w:r>
    </w:p>
    <w:p>
      <w:pPr>
        <w:pStyle w:val="Heading1"/>
        <w:jc w:val="both"/>
        <w:rPr>
          <w:rFonts w:ascii="Times New Roman" w:hAnsi="Times New Roman"/>
          <w:color w:themeColor="background2" w:themeShade="40" w:val="000000"/>
          <w:del w:id="573" w:author="Unknown Author" w:date="2025-11-29T19:19:00Z"/>
        </w:rPr>
      </w:pPr>
      <w:del w:id="572" w:author="Unknown Author" w:date="2025-11-29T19:19:00Z">
        <w:r>
          <w:rPr>
            <w:rFonts w:ascii="Times New Roman" w:hAnsi="Times New Roman"/>
            <w:color w:themeColor="background2" w:themeShade="40" w:val="000000"/>
          </w:rPr>
        </w:r>
      </w:del>
    </w:p>
    <w:p>
      <w:pPr>
        <w:pStyle w:val="Normal"/>
        <w:rPr>
          <w:del w:id="575" w:author="Unknown Author" w:date="2025-11-29T19:19:00Z"/>
        </w:rPr>
      </w:pPr>
      <w:del w:id="574" w:author="Unknown Author" w:date="2025-11-29T19:19:00Z">
        <w:r>
          <w:rPr/>
        </w:r>
      </w:del>
    </w:p>
    <w:p>
      <w:pPr>
        <w:pStyle w:val="Normal"/>
        <w:rPr>
          <w:del w:id="577" w:author="Unknown Author" w:date="2025-11-29T19:19:00Z"/>
        </w:rPr>
      </w:pPr>
      <w:del w:id="576" w:author="Unknown Author" w:date="2025-11-29T19:19:00Z">
        <w:r>
          <w:rPr/>
        </w:r>
      </w:del>
    </w:p>
    <w:p>
      <w:pPr>
        <w:pStyle w:val="Normal"/>
        <w:rPr>
          <w:del w:id="579" w:author="Unknown Author" w:date="2025-11-29T19:19:00Z"/>
        </w:rPr>
      </w:pPr>
      <w:del w:id="578" w:author="Unknown Author" w:date="2025-11-29T19:19:00Z">
        <w:r>
          <w:rPr/>
        </w:r>
      </w:del>
    </w:p>
    <w:p>
      <w:pPr>
        <w:pStyle w:val="Normal"/>
        <w:rPr>
          <w:del w:id="581" w:author="Unknown Author" w:date="2025-11-29T19:19:00Z"/>
        </w:rPr>
      </w:pPr>
      <w:del w:id="580" w:author="Unknown Author" w:date="2025-11-29T19:19:00Z">
        <w:r>
          <w:rPr/>
        </w:r>
      </w:del>
    </w:p>
    <w:p>
      <w:pPr>
        <w:pStyle w:val="Heading1"/>
        <w:jc w:val="both"/>
        <w:rPr>
          <w:rFonts w:ascii="Times New Roman" w:hAnsi="Times New Roman"/>
          <w:ins w:id="583" w:author="Unknown Author" w:date="2025-11-29T23:03:24Z"/>
        </w:rPr>
      </w:pPr>
      <w:bookmarkStart w:id="3" w:name="_heading=h.2et92p0"/>
      <w:bookmarkEnd w:id="3"/>
      <w:r>
        <w:rPr>
          <w:rFonts w:eastAsia="" w:cs="" w:ascii="Times New Roman" w:hAnsi="Times New Roman"/>
          <w:color w:themeColor="background2" w:themeShade="40" w:val="3A3A3A"/>
          <w:lang w:val="en-IE" w:eastAsia="en-IE" w:bidi="ar-SA"/>
          <w:rPrChange w:id="0" w:author="Unknown Author" w:date="2025-11-29T23:04:30Z">
            <w:rPr>
              <w:sz w:val="40"/>
              <w:spacing w:val="-10"/>
              <w:kern w:val="2"/>
              <w:szCs w:val="40"/>
            </w:rPr>
          </w:rPrChange>
        </w:rPr>
        <w:t>References</w:t>
      </w:r>
    </w:p>
    <w:p>
      <w:pPr>
        <w:pStyle w:val="Normal"/>
        <w:jc w:val="both"/>
        <w:pPrChange w:id="0" w:author="Unknown Author" w:date="2025-11-29T23:04:03Z"/>
        <w:rPr>
          <w:rFonts w:ascii="Times New Roman" w:hAnsi="Times New Roman"/>
          <w:ins w:id="585" w:author="Unknown Author" w:date="2025-11-29T23:03:24Z"/>
        </w:rPr>
      </w:pPr>
      <w:ins w:id="584" w:author="Unknown Author" w:date="2025-11-29T23:03:24Z">
        <w:r>
          <w:rPr>
            <w:rFonts w:ascii="Times New Roman" w:hAnsi="Times New Roman"/>
            <w:color w:val="000000"/>
          </w:rPr>
          <w:t xml:space="preserve">Burkov, A. (2019) The hundred-page machine learning book. Quebec City: Andriy Burkov. </w:t>
        </w:r>
      </w:ins>
    </w:p>
    <w:p>
      <w:pPr>
        <w:pStyle w:val="Normal"/>
        <w:jc w:val="both"/>
        <w:rPr>
          <w:rFonts w:ascii="Times New Roman" w:hAnsi="Times New Roman"/>
          <w:ins w:id="588" w:author="Unknown Author" w:date="2025-11-29T23:03:24Z"/>
        </w:rPr>
      </w:pPr>
      <w:r>
        <w:rPr>
          <w:rFonts w:ascii="Times New Roman" w:hAnsi="Times New Roman"/>
          <w:color w:val="000000"/>
        </w:rPr>
        <w:t>Kaggle (2024)</w:t>
      </w:r>
      <w:del w:id="586" w:author="Unknown Author" w:date="2025-11-29T23:23:15Z">
        <w:r>
          <w:rPr>
            <w:rFonts w:ascii="Times New Roman" w:hAnsi="Times New Roman"/>
            <w:color w:val="000000"/>
          </w:rPr>
          <w:delText>n</w:delText>
        </w:r>
      </w:del>
      <w:ins w:id="587" w:author="Unknown Author" w:date="2025-11-29T23:03:24Z">
        <w:r>
          <w:rPr>
            <w:rFonts w:ascii="Times New Roman" w:hAnsi="Times New Roman"/>
            <w:color w:val="000000"/>
          </w:rPr>
          <w:t xml:space="preserve"> tArt Market Dataset: Selling Painting Predictions. Available at: https://www.kaggle.com/datasets/[SEU-URL-EXATO]https://www.kaggle.com/datasets/jijagallery/art-market-dataset-selling-paintings-prediction/data (Accessed: 15 November 2025).</w:t>
        </w:r>
      </w:ins>
    </w:p>
    <w:p>
      <w:pPr>
        <w:pStyle w:val="Normal"/>
        <w:jc w:val="both"/>
        <w:rPr>
          <w:rFonts w:ascii="Times New Roman" w:hAnsi="Times New Roman"/>
          <w:ins w:id="590" w:author="Unknown Author" w:date="2025-11-29T23:03:24Z"/>
        </w:rPr>
      </w:pPr>
      <w:ins w:id="589" w:author="Unknown Author" w:date="2025-11-29T23:07:03Z">
        <w:r>
          <w:rPr>
            <w:rFonts w:ascii="Times New Roman" w:hAnsi="Times New Roman"/>
            <w:color w:val="000000"/>
          </w:rPr>
          <w:t>Müller, A.C. and Guido, S. (2016) Introduction to machine learning with Python: a guide for data scientists. Sebastopol: O'Reilly Media.</w:t>
        </w:r>
      </w:ins>
    </w:p>
    <w:p>
      <w:pPr>
        <w:pStyle w:val="Normal"/>
        <w:rPr>
          <w:color w:val="000000"/>
          <w:ins w:id="592" w:author="Unknown Author" w:date="2025-11-29T23:03:24Z"/>
        </w:rPr>
      </w:pPr>
      <w:ins w:id="591" w:author="Unknown Author" w:date="2025-11-29T23:03:24Z">
        <w:r>
          <w:rPr>
            <w:color w:val="000000"/>
          </w:rPr>
        </w:r>
      </w:ins>
    </w:p>
    <w:p>
      <w:pPr>
        <w:pStyle w:val="Normal"/>
        <w:spacing w:before="0" w:after="200"/>
        <w:jc w:val="both"/>
        <w:rPr>
          <w:del w:id="594" w:author="Unknown Author" w:date="2025-11-29T23:03:40Z"/>
        </w:rPr>
      </w:pPr>
      <w:del w:id="593" w:author="Unknown Author" w:date="2025-11-29T23:03:40Z">
        <w:r>
          <w:rPr/>
        </w:r>
      </w:del>
    </w:p>
    <w:p>
      <w:pPr>
        <w:pStyle w:val="Normal"/>
        <w:jc w:val="both"/>
        <w:rPr>
          <w:ins w:id="596" w:author="Unknown Author" w:date="2025-11-29T22:50:03Z"/>
        </w:rPr>
      </w:pPr>
      <w:ins w:id="595" w:author="Unknown Author" w:date="2025-11-29T22:50:03Z">
        <w:r>
          <w:rPr/>
        </w:r>
      </w:ins>
    </w:p>
    <w:p>
      <w:pPr>
        <w:pStyle w:val="Normal"/>
        <w:rPr>
          <w:ins w:id="598" w:author="Unknown Author" w:date="2025-11-29T22:50:03Z"/>
        </w:rPr>
      </w:pPr>
      <w:ins w:id="597" w:author="Unknown Author" w:date="2025-11-29T22:50:03Z">
        <w:r>
          <w:rPr/>
        </w:r>
      </w:ins>
    </w:p>
    <w:p>
      <w:pPr>
        <w:pStyle w:val="Normal"/>
        <w:rPr/>
      </w:pPr>
      <w:r>
        <w:rPr/>
      </w:r>
    </w:p>
    <w:p>
      <w:pPr>
        <w:pStyle w:val="Normal"/>
        <w:rPr>
          <w:color w:val="FF0000"/>
          <w:del w:id="600" w:author="Unknown Author" w:date="2025-11-29T22:14:05Z"/>
        </w:rPr>
      </w:pPr>
      <w:del w:id="599" w:author="Unknown Author" w:date="2025-11-29T22:14:05Z">
        <w:r>
          <w:rPr>
            <w:color w:themeColor="background2" w:themeShade="40" w:val="FF0000"/>
          </w:rPr>
          <w:delText>Please list all the references you have used in your assignment alphabetically and in the Harvard style. You can find information on how to correctly reference in Harvard at this link: https://library.cct.ie/referencing/harvard</w:delText>
        </w:r>
      </w:del>
    </w:p>
    <w:p>
      <w:pPr>
        <w:pStyle w:val="Normal"/>
        <w:rPr>
          <w:del w:id="602" w:author="Unknown Author" w:date="2025-11-29T22:14:05Z"/>
        </w:rPr>
      </w:pPr>
      <w:del w:id="601" w:author="Unknown Author" w:date="2025-11-29T22:14:05Z">
        <w:r>
          <w:rPr/>
        </w:r>
      </w:del>
    </w:p>
    <w:p>
      <w:pPr>
        <w:pStyle w:val="Normal"/>
        <w:rPr>
          <w:color w:themeColor="background2" w:themeShade="40" w:val="FF0000"/>
        </w:rPr>
      </w:pPr>
      <w:r>
        <w:rPr>
          <w:color w:themeColor="background2" w:themeShade="40" w:val="FF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del w:id="604" w:author="Unknown Author" w:date="2025-11-29T19:38:32Z"/>
        </w:rPr>
      </w:pPr>
      <w:del w:id="603" w:author="Unknown Author" w:date="2025-11-29T19:38:32Z">
        <w:r>
          <w:rPr/>
        </w:r>
      </w:del>
    </w:p>
    <w:p>
      <w:pPr>
        <w:pStyle w:val="Normal"/>
        <w:rPr>
          <w:del w:id="606" w:author="Unknown Author" w:date="2025-11-29T19:38:32Z"/>
        </w:rPr>
      </w:pPr>
      <w:del w:id="605" w:author="Unknown Author" w:date="2025-11-29T19:38:32Z">
        <w:r>
          <w:rPr/>
        </w:r>
      </w:del>
    </w:p>
    <w:p>
      <w:pPr>
        <w:pStyle w:val="Normal"/>
        <w:rPr>
          <w:del w:id="608" w:author="Unknown Author" w:date="2025-11-29T19:38:32Z"/>
        </w:rPr>
      </w:pPr>
      <w:del w:id="607" w:author="Unknown Author" w:date="2025-11-29T19:38:32Z">
        <w:r>
          <w:rPr/>
        </w:r>
      </w:del>
    </w:p>
    <w:p>
      <w:pPr>
        <w:pStyle w:val="Normal"/>
        <w:rPr>
          <w:del w:id="610" w:author="Unknown Author" w:date="2025-11-29T19:38:32Z"/>
        </w:rPr>
      </w:pPr>
      <w:del w:id="609" w:author="Unknown Author" w:date="2025-11-29T19:38:32Z">
        <w:r>
          <w:rPr/>
        </w:r>
      </w:del>
    </w:p>
    <w:p>
      <w:pPr>
        <w:pStyle w:val="Normal"/>
        <w:rPr>
          <w:del w:id="612" w:author="Unknown Author" w:date="2025-11-29T19:38:32Z"/>
        </w:rPr>
      </w:pPr>
      <w:del w:id="611" w:author="Unknown Author" w:date="2025-11-29T19:38:32Z">
        <w:r>
          <w:rPr/>
        </w:r>
      </w:del>
    </w:p>
    <w:p>
      <w:pPr>
        <w:pStyle w:val="Normal"/>
        <w:rPr/>
      </w:pPr>
      <w:r>
        <w:rPr/>
      </w:r>
    </w:p>
    <w:p>
      <w:pPr>
        <w:pStyle w:val="Normal"/>
        <w:rPr/>
      </w:pPr>
      <w:r>
        <w:rPr/>
      </w:r>
    </w:p>
    <w:p>
      <w:pPr>
        <w:pStyle w:val="Heading1"/>
        <w:rPr>
          <w:color w:val="FF0000"/>
          <w:del w:id="614" w:author="Unknown Author" w:date="2025-11-29T19:38:29Z"/>
        </w:rPr>
      </w:pPr>
      <w:del w:id="613" w:author="Unknown Author" w:date="2025-11-29T19:38:29Z">
        <w:bookmarkStart w:id="4" w:name="_heading=h.kfkjs3rwl2c1_Copy_1_Copy_1_Co"/>
        <w:bookmarkEnd w:id="4"/>
        <w:r>
          <w:rPr/>
          <w:delText>Appendix</w:delText>
        </w:r>
      </w:del>
    </w:p>
    <w:p>
      <w:pPr>
        <w:pStyle w:val="Normal"/>
        <w:rPr>
          <w:del w:id="616" w:author="Unknown Author" w:date="2025-11-29T19:38:29Z"/>
        </w:rPr>
      </w:pPr>
      <w:del w:id="615" w:author="Unknown Author" w:date="2025-11-29T19:38:29Z">
        <w:r>
          <w:rPr/>
        </w:r>
      </w:del>
    </w:p>
    <w:p>
      <w:pPr>
        <w:pStyle w:val="Normal"/>
        <w:rPr>
          <w:color w:val="FF0000"/>
          <w:del w:id="618" w:author="Unknown Author" w:date="2025-11-29T19:38:29Z"/>
        </w:rPr>
      </w:pPr>
      <w:del w:id="617" w:author="Unknown Author" w:date="2025-11-29T19:38:29Z">
        <w:r>
          <w:rPr>
            <w:color w:val="FF0000"/>
          </w:rPr>
        </w:r>
      </w:del>
    </w:p>
    <w:p>
      <w:pPr>
        <w:pStyle w:val="Normal"/>
        <w:rPr>
          <w:color w:val="FF0000"/>
          <w:del w:id="620" w:author="Unknown Author" w:date="2025-11-29T19:38:29Z"/>
        </w:rPr>
      </w:pPr>
      <w:del w:id="619" w:author="Unknown Author" w:date="2025-11-29T19:38:29Z">
        <w:r>
          <w:rPr>
            <w:color w:themeColor="background2" w:themeShade="40" w:val="FF0000"/>
          </w:rPr>
          <w:delText xml:space="preserve">If you have used AI tools in your work, you must include screenshots of your requests in the appendix. </w:delText>
        </w:r>
      </w:del>
    </w:p>
    <w:p>
      <w:pPr>
        <w:pStyle w:val="Normal"/>
        <w:rPr>
          <w:color w:val="FF0000"/>
          <w:del w:id="622" w:author="Unknown Author" w:date="2025-11-29T19:38:29Z"/>
        </w:rPr>
      </w:pPr>
      <w:del w:id="621" w:author="Unknown Author" w:date="2025-11-29T19:38:29Z">
        <w:r>
          <w:rPr>
            <w:color w:themeColor="background2" w:themeShade="40" w:val="FF0000"/>
          </w:rPr>
          <w:delText>The appendix serves as a repository for additional or supplementary information that is deemed too extensive or detailed for integration into the main body of the text. This supplementary content can encompass data tables, charts, graphs, questionnaires, or any other supporting materials that contribute to a comprehensive understanding of the research.</w:delText>
        </w:r>
      </w:del>
    </w:p>
    <w:p>
      <w:pPr>
        <w:pStyle w:val="Normal"/>
        <w:rPr>
          <w:color w:val="FF0000"/>
          <w:del w:id="624" w:author="Unknown Author" w:date="2025-11-29T19:38:29Z"/>
        </w:rPr>
      </w:pPr>
      <w:del w:id="623" w:author="Unknown Author" w:date="2025-11-29T19:38:29Z">
        <w:r>
          <w:rPr>
            <w:color w:themeColor="background2" w:themeShade="40" w:val="FF0000"/>
          </w:rPr>
          <w:delText>If you haven't used AI tools and there's no need for supplementary data, you can remove the appendix section entirely.</w:delText>
        </w:r>
      </w:del>
    </w:p>
    <w:p>
      <w:pPr>
        <w:pStyle w:val="Heading1"/>
        <w:rPr>
          <w:color w:val="FF0000"/>
        </w:rPr>
      </w:pPr>
      <w:r>
        <w:rPr>
          <w:color w:themeColor="background2" w:themeShade="40" w:val="FF0000"/>
        </w:rPr>
      </w:r>
    </w:p>
    <w:p>
      <w:pPr>
        <w:pStyle w:val="Normal"/>
        <w:widowControl/>
        <w:bidi w:val="0"/>
        <w:spacing w:lineRule="auto" w:line="259" w:before="0" w:after="160"/>
        <w:jc w:val="left"/>
        <w:rPr/>
      </w:pPr>
      <w:r>
        <w:rPr/>
      </w:r>
    </w:p>
    <w:sectPr>
      <w:footerReference w:type="even" r:id="rId8"/>
      <w:footerReference w:type="default" r:id="rId9"/>
      <w:footerReference w:type="first" r:id="rId10"/>
      <w:type w:val="nextPage"/>
      <w:pgSz w:w="11906" w:h="16838"/>
      <w:pgMar w:left="1440" w:right="1440" w:gutter="0" w:header="0" w:top="1440" w:footer="708"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Calibri">
    <w:charset w:val="01"/>
    <w:family w:val="swiss"/>
    <w:pitch w:val="variable"/>
    <w:embedRegular r:id="rId16" w:fontKey="{10014A78-CABC-4EF0-12AC-5CD89AEFDE10}"/>
    <w:embedBold r:id="rId17" w:fontKey="{11014A78-CABC-4EF0-12AC-5CD89AEFDE11}"/>
    <w:embedItalic r:id="rId18" w:fontKey="{12014A78-CABC-4EF0-12AC-5CD89AEFDE12}"/>
  </w:font>
  <w:font w:name="Aptos Display">
    <w:charset w:val="01"/>
    <w:family w:val="roman"/>
    <w:pitch w:val="variable"/>
    <w:embedRegular r:id="rId19" w:fontKey="{13014A78-CABC-4EF0-12AC-5CD89AEFDE13}"/>
  </w:font>
  <w:font w:name="Liberation Sans">
    <w:altName w:val="Arial"/>
    <w:charset w:val="01"/>
    <w:family w:val="roman"/>
    <w:pitch w:val="variable"/>
    <w:embedRegular r:id="rId20" w:fontKey="{14014A78-CABC-4EF0-12AC-5CD89AEFDE14}"/>
    <w:embedBold r:id="rId21" w:fontKey="{15014A78-CABC-4EF0-12AC-5CD89AEFDE15}"/>
    <w:embedItalic r:id="rId22" w:fontKey="{16014A78-CABC-4EF0-12AC-5CD89AEFDE16}"/>
    <w:embedBoldItalic r:id="rId23" w:fontKey="{17014A78-CABC-4EF0-12AC-5CD89AEFDE17}"/>
  </w:font>
  <w:font w:name="Aptos Display">
    <w:charset w:val="01"/>
    <w:family w:val="swiss"/>
    <w:pitch w:val="variable"/>
    <w:embedRegular r:id="rId24" w:fontKey="{18014A78-CABC-4EF0-12AC-5CD89AEFDE18}"/>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ptos">
    <w:charset w:val="01"/>
    <w:family w:val="roman"/>
    <w:pitch w:val="variable"/>
    <w:embedRegular r:id="rId25" w:fontKey="{19014A78-CABC-4EF0-12AC-5CD89AEFDE19}"/>
    <w:embedBold r:id="rId26" w:fontKey="{1A014A78-CABC-4EF0-12AC-5CD89AEFDE1A}"/>
  </w:font>
  <w:font w:name="Symbol">
    <w:charset w:val="02"/>
    <w:family w:val="auto"/>
    <w:pitch w:val="default"/>
  </w:font>
  <w:font w:name="Courier New">
    <w:charset w:val="01"/>
    <w:family w:val="modern"/>
    <w:pitch w:val="fixed"/>
    <w:embedRegular r:id="rId27" w:fontKey="{1B014A78-CABC-4EF0-12AC-5CD89AEFDE1B}"/>
    <w:embedBold r:id="rId28" w:fontKey="{1C014A78-CABC-4EF0-12AC-5CD89AEFDE1C}"/>
    <w:embedItalic r:id="rId29" w:fontKey="{1D014A78-CABC-4EF0-12AC-5CD89AEFDE1D}"/>
    <w:embedBoldItalic r:id="rId30" w:fontKey="{1E014A78-CABC-4EF0-12AC-5CD89AEFDE1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jc w:val="center"/>
      <w:rPr>
        <w:color w:val="000000"/>
      </w:rPr>
    </w:pPr>
    <w:r>
      <w:rPr>
        <w:color w:val="000000"/>
      </w:rPr>
    </w:r>
  </w:p>
  <w:p>
    <w:pPr>
      <w:pStyle w:val="Normal"/>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513" w:leader="none"/>
        <w:tab w:val="right" w:pos="9026" w:leader="none"/>
      </w:tabs>
      <w:spacing w:lineRule="auto" w:line="240" w:before="0" w:after="0"/>
      <w:rPr>
        <w:color w:val="000000"/>
      </w:rPr>
    </w:pPr>
    <w:r>
      <w:rPr/>
      <w:tab/>
      <w:tab/>
    </w:r>
    <w:r>
      <w:rPr/>
      <w:fldChar w:fldCharType="begin"/>
    </w:r>
    <w:r>
      <w:rPr/>
      <w:instrText xml:space="preserve"> PAGE </w:instrText>
    </w:r>
    <w:r>
      <w:rPr/>
      <w:fldChar w:fldCharType="separate"/>
    </w:r>
    <w:r>
      <w:rPr/>
      <w:t>7</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90"/>
  <w:revisionView w:insDel="0" w:formatting="0"/>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IE" w:eastAsia="en-I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722"/>
    <w:pPr>
      <w:widowControl/>
      <w:suppressAutoHyphens w:val="true"/>
      <w:bidi w:val="0"/>
      <w:spacing w:lineRule="auto" w:line="259" w:before="0" w:after="160"/>
      <w:jc w:val="left"/>
    </w:pPr>
    <w:rPr>
      <w:rFonts w:ascii="Calibri" w:hAnsi="Calibri" w:eastAsia="Calibri" w:cs="Calibri"/>
      <w:color w:val="auto"/>
      <w:kern w:val="0"/>
      <w:sz w:val="22"/>
      <w:szCs w:val="22"/>
      <w:lang w:val="en-IE" w:eastAsia="en-IE" w:bidi="ar-SA"/>
    </w:rPr>
  </w:style>
  <w:style w:type="paragraph" w:styleId="Heading1">
    <w:name w:val="Heading 1"/>
    <w:basedOn w:val="Title"/>
    <w:next w:val="Normal"/>
    <w:link w:val="Heading1Char"/>
    <w:uiPriority w:val="9"/>
    <w:qFormat/>
    <w:rsid w:val="00e60722"/>
    <w:pPr>
      <w:keepNext w:val="true"/>
      <w:keepLines/>
      <w:spacing w:before="360" w:after="80"/>
      <w:contextualSpacing/>
      <w:outlineLvl w:val="0"/>
    </w:pPr>
    <w:rPr>
      <w:rFonts w:ascii="Calibri" w:hAnsi="Calibri"/>
      <w:color w:themeColor="background2" w:themeShade="40" w:val="3A3A3A"/>
      <w:sz w:val="40"/>
      <w:szCs w:val="40"/>
    </w:rPr>
  </w:style>
  <w:style w:type="paragraph" w:styleId="Heading2">
    <w:name w:val="Heading 2"/>
    <w:basedOn w:val="Title"/>
    <w:next w:val="Normal"/>
    <w:link w:val="Heading2Char"/>
    <w:uiPriority w:val="9"/>
    <w:unhideWhenUsed/>
    <w:qFormat/>
    <w:rsid w:val="00e60722"/>
    <w:pPr>
      <w:keepNext w:val="true"/>
      <w:keepLines/>
      <w:spacing w:before="160" w:after="80"/>
      <w:contextualSpacing/>
      <w:outlineLvl w:val="1"/>
    </w:pPr>
    <w:rPr>
      <w:rFonts w:ascii="Calibri" w:hAnsi="Calibri"/>
      <w:color w:themeColor="background2" w:themeShade="40" w:val="3A3A3A"/>
      <w:sz w:val="32"/>
      <w:szCs w:val="32"/>
    </w:rPr>
  </w:style>
  <w:style w:type="paragraph" w:styleId="Heading3">
    <w:name w:val="Heading 3"/>
    <w:basedOn w:val="Title"/>
    <w:next w:val="Normal"/>
    <w:link w:val="Heading3Char"/>
    <w:uiPriority w:val="9"/>
    <w:unhideWhenUsed/>
    <w:qFormat/>
    <w:rsid w:val="00e60722"/>
    <w:pPr>
      <w:keepNext w:val="true"/>
      <w:keepLines/>
      <w:spacing w:before="160" w:after="80"/>
      <w:contextualSpacing/>
      <w:outlineLvl w:val="2"/>
    </w:pPr>
    <w:rPr>
      <w:rFonts w:ascii="Calibri" w:hAnsi="Calibri"/>
      <w:color w:themeColor="background2" w:themeShade="40" w:val="3A3A3A"/>
      <w:sz w:val="28"/>
      <w:szCs w:val="28"/>
    </w:rPr>
  </w:style>
  <w:style w:type="paragraph" w:styleId="Heading4">
    <w:name w:val="Heading 4"/>
    <w:basedOn w:val="Normal"/>
    <w:next w:val="Normal"/>
    <w:link w:val="Heading4Char"/>
    <w:uiPriority w:val="9"/>
    <w:semiHidden/>
    <w:unhideWhenUsed/>
    <w:qFormat/>
    <w:rsid w:val="00e60722"/>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e60722"/>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e60722"/>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e60722"/>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e60722"/>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e60722"/>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e61edd"/>
    <w:rPr>
      <w:rFonts w:ascii="Calibri" w:hAnsi="Calibri" w:eastAsia="" w:cs="" w:cstheme="majorBidi" w:eastAsiaTheme="majorEastAsia"/>
      <w:color w:themeColor="background2" w:themeShade="40" w:val="3A3A3A"/>
      <w:spacing w:val="-10"/>
      <w:kern w:val="2"/>
      <w:sz w:val="40"/>
      <w:szCs w:val="40"/>
    </w:rPr>
  </w:style>
  <w:style w:type="character" w:styleId="Heading2Char" w:customStyle="1">
    <w:name w:val="Heading 2 Char"/>
    <w:basedOn w:val="DefaultParagraphFont"/>
    <w:link w:val="Heading2"/>
    <w:uiPriority w:val="9"/>
    <w:qFormat/>
    <w:rsid w:val="00e61edd"/>
    <w:rPr>
      <w:rFonts w:ascii="Calibri" w:hAnsi="Calibri" w:eastAsia="" w:cs="" w:cstheme="majorBidi" w:eastAsiaTheme="majorEastAsia"/>
      <w:color w:themeColor="background2" w:themeShade="40" w:val="3A3A3A"/>
      <w:spacing w:val="-10"/>
      <w:kern w:val="2"/>
      <w:sz w:val="32"/>
      <w:szCs w:val="32"/>
    </w:rPr>
  </w:style>
  <w:style w:type="character" w:styleId="Heading3Char" w:customStyle="1">
    <w:name w:val="Heading 3 Char"/>
    <w:basedOn w:val="DefaultParagraphFont"/>
    <w:link w:val="Heading3"/>
    <w:uiPriority w:val="9"/>
    <w:qFormat/>
    <w:rsid w:val="00e61edd"/>
    <w:rPr>
      <w:rFonts w:ascii="Calibri" w:hAnsi="Calibri" w:eastAsia="" w:cs="" w:cstheme="majorBidi" w:eastAsiaTheme="majorEastAsia"/>
      <w:color w:themeColor="background2" w:themeShade="40" w:val="3A3A3A"/>
      <w:spacing w:val="-10"/>
      <w:kern w:val="2"/>
      <w:sz w:val="28"/>
      <w:szCs w:val="28"/>
    </w:rPr>
  </w:style>
  <w:style w:type="character" w:styleId="Heading4Char" w:customStyle="1">
    <w:name w:val="Heading 4 Char"/>
    <w:basedOn w:val="DefaultParagraphFont"/>
    <w:link w:val="Heading4"/>
    <w:uiPriority w:val="9"/>
    <w:semiHidden/>
    <w:qFormat/>
    <w:rsid w:val="00e60722"/>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e60722"/>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e60722"/>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e60722"/>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e60722"/>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e60722"/>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e60722"/>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e60722"/>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e60722"/>
    <w:rPr>
      <w:i/>
      <w:iCs/>
      <w:color w:themeColor="text1" w:themeTint="bf" w:val="404040"/>
    </w:rPr>
  </w:style>
  <w:style w:type="character" w:styleId="IntenseEmphasis">
    <w:name w:val="Intense Emphasis"/>
    <w:basedOn w:val="DefaultParagraphFont"/>
    <w:uiPriority w:val="21"/>
    <w:qFormat/>
    <w:rsid w:val="00e60722"/>
    <w:rPr>
      <w:i/>
      <w:iCs/>
      <w:color w:themeColor="accent1" w:themeShade="bf" w:val="0F4761"/>
    </w:rPr>
  </w:style>
  <w:style w:type="character" w:styleId="IntenseQuoteChar" w:customStyle="1">
    <w:name w:val="Intense Quote Char"/>
    <w:basedOn w:val="DefaultParagraphFont"/>
    <w:link w:val="IntenseQuote"/>
    <w:uiPriority w:val="30"/>
    <w:qFormat/>
    <w:rsid w:val="00e60722"/>
    <w:rPr>
      <w:i/>
      <w:iCs/>
      <w:color w:themeColor="accent1" w:themeShade="bf" w:val="0F4761"/>
    </w:rPr>
  </w:style>
  <w:style w:type="character" w:styleId="IntenseReference">
    <w:name w:val="Intense Reference"/>
    <w:basedOn w:val="DefaultParagraphFont"/>
    <w:uiPriority w:val="32"/>
    <w:qFormat/>
    <w:rsid w:val="00e60722"/>
    <w:rPr>
      <w:b/>
      <w:bCs/>
      <w:smallCaps/>
      <w:color w:themeColor="accent1" w:themeShade="bf" w:val="0F4761"/>
      <w:spacing w:val="5"/>
    </w:rPr>
  </w:style>
  <w:style w:type="character" w:styleId="HeaderChar" w:customStyle="1">
    <w:name w:val="Header Char"/>
    <w:basedOn w:val="DefaultParagraphFont"/>
    <w:link w:val="Header"/>
    <w:uiPriority w:val="99"/>
    <w:qFormat/>
    <w:rsid w:val="00e60722"/>
    <w:rPr/>
  </w:style>
  <w:style w:type="character" w:styleId="FooterChar" w:customStyle="1">
    <w:name w:val="Footer Char"/>
    <w:basedOn w:val="DefaultParagraphFont"/>
    <w:link w:val="Footer"/>
    <w:uiPriority w:val="99"/>
    <w:qFormat/>
    <w:rsid w:val="00e60722"/>
    <w:rPr/>
  </w:style>
  <w:style w:type="character" w:styleId="SubtleReference">
    <w:name w:val="Subtle Reference"/>
    <w:basedOn w:val="DefaultParagraphFont"/>
    <w:uiPriority w:val="31"/>
    <w:qFormat/>
    <w:rsid w:val="00e60722"/>
    <w:rPr>
      <w:smallCaps/>
      <w:color w:themeColor="text1" w:themeTint="a5" w:val="5A5A5A"/>
    </w:rPr>
  </w:style>
  <w:style w:type="character" w:styleId="Hyperlink">
    <w:name w:val="Hyperlink"/>
    <w:basedOn w:val="DefaultParagraphFont"/>
    <w:uiPriority w:val="99"/>
    <w:unhideWhenUsed/>
    <w:rsid w:val="00e60722"/>
    <w:rPr>
      <w:color w:themeColor="hyperlink" w:val="467886"/>
      <w:u w:val="single"/>
    </w:rPr>
  </w:style>
  <w:style w:type="character" w:styleId="NoSpacingChar" w:customStyle="1">
    <w:name w:val="No Spacing Char"/>
    <w:basedOn w:val="DefaultParagraphFont"/>
    <w:link w:val="NoSpacing"/>
    <w:uiPriority w:val="1"/>
    <w:qFormat/>
    <w:rsid w:val="00590c88"/>
    <w:rPr>
      <w:rFonts w:ascii="Calibri" w:hAnsi="Calibri"/>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e60722"/>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color w:val="595959"/>
      <w:sz w:val="28"/>
      <w:szCs w:val="28"/>
    </w:rPr>
  </w:style>
  <w:style w:type="paragraph" w:styleId="Quote">
    <w:name w:val="Quote"/>
    <w:basedOn w:val="Normal"/>
    <w:next w:val="Normal"/>
    <w:link w:val="QuoteChar"/>
    <w:uiPriority w:val="29"/>
    <w:qFormat/>
    <w:rsid w:val="00e60722"/>
    <w:pPr>
      <w:spacing w:before="160" w:after="160"/>
      <w:jc w:val="center"/>
    </w:pPr>
    <w:rPr>
      <w:i/>
      <w:iCs/>
      <w:color w:themeColor="text1" w:themeTint="bf" w:val="404040"/>
    </w:rPr>
  </w:style>
  <w:style w:type="paragraph" w:styleId="ListParagraph">
    <w:name w:val="List Paragraph"/>
    <w:basedOn w:val="Normal"/>
    <w:uiPriority w:val="34"/>
    <w:qFormat/>
    <w:rsid w:val="00e60722"/>
    <w:pPr>
      <w:spacing w:before="0" w:after="160"/>
      <w:ind w:left="720"/>
      <w:contextualSpacing/>
    </w:pPr>
    <w:rPr/>
  </w:style>
  <w:style w:type="paragraph" w:styleId="IntenseQuote">
    <w:name w:val="Intense Quote"/>
    <w:basedOn w:val="Normal"/>
    <w:next w:val="Normal"/>
    <w:link w:val="IntenseQuoteChar"/>
    <w:uiPriority w:val="30"/>
    <w:qFormat/>
    <w:rsid w:val="00e60722"/>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HeaderandFooter">
    <w:name w:val="Header and Footer"/>
    <w:basedOn w:val="Normal"/>
    <w:qFormat/>
    <w:pPr/>
    <w:rPr/>
  </w:style>
  <w:style w:type="paragraph" w:styleId="Header">
    <w:name w:val="Header"/>
    <w:basedOn w:val="Normal"/>
    <w:link w:val="HeaderChar"/>
    <w:uiPriority w:val="99"/>
    <w:unhideWhenUsed/>
    <w:rsid w:val="00e60722"/>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e60722"/>
    <w:pPr>
      <w:tabs>
        <w:tab w:val="clear" w:pos="720"/>
        <w:tab w:val="center" w:pos="4513" w:leader="none"/>
        <w:tab w:val="right" w:pos="9026" w:leader="none"/>
      </w:tabs>
      <w:spacing w:lineRule="auto" w:line="240" w:before="0" w:after="0"/>
    </w:pPr>
    <w:rPr/>
  </w:style>
  <w:style w:type="paragraph" w:styleId="IndexHeading">
    <w:name w:val="Index Heading"/>
    <w:basedOn w:val="Heading"/>
    <w:pPr/>
    <w:rPr/>
  </w:style>
  <w:style w:type="paragraph" w:styleId="TOCHeading">
    <w:name w:val="TOC Heading"/>
    <w:basedOn w:val="Heading1"/>
    <w:next w:val="Normal"/>
    <w:uiPriority w:val="39"/>
    <w:unhideWhenUsed/>
    <w:qFormat/>
    <w:rsid w:val="00e60722"/>
    <w:pPr>
      <w:spacing w:before="240" w:after="0"/>
      <w:contextualSpacing/>
      <w:outlineLvl w:val="9"/>
    </w:pPr>
    <w:rPr>
      <w:rFonts w:ascii="Aptos Display" w:hAnsi="Aptos Display" w:asciiTheme="majorHAnsi" w:hAnsiTheme="majorHAnsi"/>
      <w:color w:themeColor="accent1" w:themeShade="bf" w:val="0F4761"/>
      <w:kern w:val="0"/>
      <w:sz w:val="32"/>
      <w:szCs w:val="32"/>
      <w:lang w:val="en-US"/>
    </w:rPr>
  </w:style>
  <w:style w:type="paragraph" w:styleId="TOC1">
    <w:name w:val="TOC 1"/>
    <w:basedOn w:val="Normal"/>
    <w:next w:val="Normal"/>
    <w:autoRedefine/>
    <w:uiPriority w:val="39"/>
    <w:unhideWhenUsed/>
    <w:rsid w:val="00e60722"/>
    <w:pPr>
      <w:spacing w:before="0" w:after="100"/>
    </w:pPr>
    <w:rPr/>
  </w:style>
  <w:style w:type="paragraph" w:styleId="TOC2">
    <w:name w:val="TOC 2"/>
    <w:basedOn w:val="Normal"/>
    <w:next w:val="Normal"/>
    <w:autoRedefine/>
    <w:uiPriority w:val="39"/>
    <w:unhideWhenUsed/>
    <w:rsid w:val="00e60722"/>
    <w:pPr>
      <w:spacing w:before="0" w:after="100"/>
      <w:ind w:left="220"/>
    </w:pPr>
    <w:rPr/>
  </w:style>
  <w:style w:type="paragraph" w:styleId="TOC3">
    <w:name w:val="TOC 3"/>
    <w:basedOn w:val="Normal"/>
    <w:next w:val="Normal"/>
    <w:autoRedefine/>
    <w:uiPriority w:val="39"/>
    <w:unhideWhenUsed/>
    <w:rsid w:val="00e60722"/>
    <w:pPr>
      <w:spacing w:before="0" w:after="100"/>
      <w:ind w:left="440"/>
    </w:pPr>
    <w:rPr/>
  </w:style>
  <w:style w:type="paragraph" w:styleId="NoSpacing">
    <w:name w:val="No Spacing"/>
    <w:link w:val="NoSpacingChar"/>
    <w:uiPriority w:val="1"/>
    <w:qFormat/>
    <w:rsid w:val="00e60722"/>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NormalWeb">
    <w:name w:val="Normal (Web)"/>
    <w:basedOn w:val="Normal"/>
    <w:uiPriority w:val="99"/>
    <w:semiHidden/>
    <w:unhideWhenUsed/>
    <w:qFormat/>
    <w:rsid w:val="00e95f9a"/>
    <w:pPr>
      <w:spacing w:lineRule="auto" w:line="240" w:beforeAutospacing="1" w:afterAutospacing="1"/>
    </w:pPr>
    <w:rPr>
      <w:rFonts w:ascii="Times New Roman" w:hAnsi="Times New Roman" w:eastAsia="Times New Roman" w:cs="Times New Roman"/>
      <w:sz w:val="24"/>
      <w:szCs w:val="24"/>
    </w:rPr>
  </w:style>
  <w:style w:type="paragraph" w:styleId="Revision">
    <w:name w:val="Revision"/>
    <w:uiPriority w:val="99"/>
    <w:semiHidden/>
    <w:qFormat/>
    <w:rsid w:val="00a034fb"/>
    <w:pPr>
      <w:widowControl/>
      <w:suppressAutoHyphens w:val="true"/>
      <w:bidi w:val="0"/>
      <w:spacing w:lineRule="auto" w:line="240" w:before="0" w:after="0"/>
      <w:jc w:val="left"/>
    </w:pPr>
    <w:rPr>
      <w:rFonts w:ascii="Calibri" w:hAnsi="Calibri" w:eastAsia="Calibri" w:cs="Calibri"/>
      <w:color w:val="auto"/>
      <w:kern w:val="0"/>
      <w:sz w:val="22"/>
      <w:szCs w:val="22"/>
      <w:lang w:val="en-IE" w:eastAsia="en-IE"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a57c2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Relationship Id="rId16" Type="http://schemas.openxmlformats.org/officeDocument/2006/relationships/customXml" Target="../customXml/item2.xml"/><Relationship Id="rId17" Type="http://schemas.openxmlformats.org/officeDocument/2006/relationships/customXml" Target="../customXml/item3.xml"/><Relationship Id="rId18" Type="http://schemas.openxmlformats.org/officeDocument/2006/relationships/customXml" Target="../customXml/item4.xml"/><Relationship Id="rId19" Type="http://schemas.openxmlformats.org/officeDocument/2006/relationships/customXml" Target="../customXml/item5.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_rels/item5.xml.rels><?xml version="1.0" encoding="UTF-8"?>
<Relationships xmlns="http://schemas.openxmlformats.org/package/2006/relationships"><Relationship Id="rId1" Type="http://schemas.openxmlformats.org/officeDocument/2006/relationships/customXmlProps" Target="itemProps5.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iehlgh2pzFvkmpnhkVaeODs3Wnuw==">CgMxLjAyCGguZ2pkZ3hzMgloLjMwajB6bGwyCWguMWZvYjl0ZTIJaC4zem55c2g3MgloLjJldDkycDAyDmgua2ZranMzcndsMmMxOAByITF6bEVRVXYyWkdtTjZWemdfYk5uaGpmb0x1c2hhYUo3dw==</go:docsCustomData>
</go:gDocsCustomXmlDataStorage>
</file>

<file path=customXml/item2.xml><?xml version="1.0" encoding="utf-8"?>
<p:properties xmlns:p="http://schemas.microsoft.com/office/2006/metadata/properties" xmlns:xsi="http://www.w3.org/2001/XMLSchema-instance" xmlns:pc="http://schemas.microsoft.com/office/infopath/2007/PartnerControls">
  <documentManagement>
    <_activity xmlns="b16a9495-4dfd-42d3-807b-98cb11f03b4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1CA7052A48FB44E8BAE44044031FC77" ma:contentTypeVersion="5" ma:contentTypeDescription="Create a new document." ma:contentTypeScope="" ma:versionID="72110da391d7bf7bbbd9879cda66318c">
  <xsd:schema xmlns:xsd="http://www.w3.org/2001/XMLSchema" xmlns:xs="http://www.w3.org/2001/XMLSchema" xmlns:p="http://schemas.microsoft.com/office/2006/metadata/properties" xmlns:ns3="b16a9495-4dfd-42d3-807b-98cb11f03b43" targetNamespace="http://schemas.microsoft.com/office/2006/metadata/properties" ma:root="true" ma:fieldsID="65d4c4ab10123b5e2192ffab3149626d" ns3:_="">
    <xsd:import namespace="b16a9495-4dfd-42d3-807b-98cb11f03b4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6a9495-4dfd-42d3-807b-98cb11f03b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1EB97A-8C7A-4EE1-A3AD-E57FDBFA6BEE}">
  <ds:schemaRefs>
    <ds:schemaRef ds:uri="http://purl.org/dc/terms/"/>
    <ds:schemaRef ds:uri="http://purl.org/dc/elements/1.1/"/>
    <ds:schemaRef ds:uri="b16a9495-4dfd-42d3-807b-98cb11f03b43"/>
    <ds:schemaRef ds:uri="http://www.w3.org/XML/1998/namespace"/>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AD64260C-1345-4C21-A804-B9FBE7B91489}">
  <ds:schemaRefs>
    <ds:schemaRef ds:uri="http://schemas.microsoft.com/sharepoint/v3/contenttype/forms"/>
  </ds:schemaRefs>
</ds:datastoreItem>
</file>

<file path=customXml/itemProps4.xml><?xml version="1.0" encoding="utf-8"?>
<ds:datastoreItem xmlns:ds="http://schemas.openxmlformats.org/officeDocument/2006/customXml" ds:itemID="{A5C61161-19E4-4D42-A5DA-EC591AFE0A7D}">
  <ds:schemaRefs>
    <ds:schemaRef ds:uri="http://schemas.openxmlformats.org/officeDocument/2006/bibliography"/>
  </ds:schemaRefs>
</ds:datastoreItem>
</file>

<file path=customXml/itemProps5.xml><?xml version="1.0" encoding="utf-8"?>
<ds:datastoreItem xmlns:ds="http://schemas.openxmlformats.org/officeDocument/2006/customXml" ds:itemID="{1CD39011-2B34-4226-8638-59B13D86301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6a9495-4dfd-42d3-807b-98cb11f03b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96</TotalTime>
  <Application>LibreOffice/24.2.7.2$Linux_X86_64 LibreOffice_project/420$Build-2</Application>
  <AppVersion>15.0000</AppVersion>
  <Pages>9</Pages>
  <Words>1353</Words>
  <Characters>8878</Characters>
  <CharactersWithSpaces>10154</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2024-09-10T13:17:00Z</dcterms:created>
  <dc:creator>Debora Zorzi</dc:creator>
  <dc:description/>
  <dc:language>en-IE</dc:language>
  <cp:lastModifiedBy/>
  <cp:lastPrinted>2025-11-29T23:29:12Z</cp:lastPrinted>
  <dcterms:modified xsi:type="dcterms:W3CDTF">2025-11-30T02:21:21Z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0x01010091CA7052A48FB44E8BAE44044031FC77</vt:lpwstr>
  </property>
  <property fmtid="{D5CDD505-2E9C-101B-9397-08002B2CF9AE}" pid="3" name="GrammarlyDocumentId">
    <vt:lpwstr>9392f05823f65d13690dc4fb6817483613663138ac52bbed524e9b6627c257fb</vt:lpwstr>
  </property>
</Properties>
</file>